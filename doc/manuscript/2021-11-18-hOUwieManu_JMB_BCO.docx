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2DC5C" w14:textId="350F0C6D" w:rsidR="00DA023E" w:rsidRPr="002128D1" w:rsidRDefault="00202FBD" w:rsidP="00F51B9B">
      <w:pPr>
        <w:spacing w:line="360" w:lineRule="auto"/>
        <w:jc w:val="center"/>
        <w:outlineLvl w:val="0"/>
        <w:rPr>
          <w:rFonts w:ascii="Times New Roman" w:hAnsi="Times New Roman" w:cs="Times New Roman"/>
          <w:b/>
          <w:bCs/>
        </w:rPr>
      </w:pPr>
      <w:commentRangeStart w:id="0"/>
      <w:commentRangeStart w:id="1"/>
      <w:r w:rsidRPr="002128D1">
        <w:rPr>
          <w:rFonts w:ascii="Times New Roman" w:hAnsi="Times New Roman" w:cs="Times New Roman"/>
          <w:b/>
          <w:bCs/>
        </w:rPr>
        <w:t xml:space="preserve">Jointly Modeling </w:t>
      </w:r>
      <w:r w:rsidR="00FF2A70">
        <w:rPr>
          <w:rFonts w:ascii="Times New Roman" w:hAnsi="Times New Roman" w:cs="Times New Roman"/>
          <w:b/>
          <w:bCs/>
        </w:rPr>
        <w:t xml:space="preserve">the Evolution of </w:t>
      </w:r>
      <w:r w:rsidRPr="002128D1">
        <w:rPr>
          <w:rFonts w:ascii="Times New Roman" w:hAnsi="Times New Roman" w:cs="Times New Roman"/>
          <w:b/>
          <w:bCs/>
        </w:rPr>
        <w:t xml:space="preserve">Discrete and Continuous Traits </w:t>
      </w:r>
      <w:commentRangeEnd w:id="0"/>
      <w:r w:rsidR="00727DBE">
        <w:rPr>
          <w:rStyle w:val="CommentReference"/>
        </w:rPr>
        <w:commentReference w:id="0"/>
      </w:r>
      <w:commentRangeEnd w:id="1"/>
      <w:r w:rsidR="005C44EC">
        <w:rPr>
          <w:rStyle w:val="CommentReference"/>
        </w:rPr>
        <w:commentReference w:id="1"/>
      </w:r>
    </w:p>
    <w:p w14:paraId="45158130" w14:textId="6509E4D4" w:rsidR="00202FBD" w:rsidRPr="002128D1" w:rsidRDefault="00202FBD" w:rsidP="001C30CA">
      <w:pPr>
        <w:spacing w:line="360" w:lineRule="auto"/>
        <w:rPr>
          <w:rFonts w:ascii="Times New Roman" w:hAnsi="Times New Roman" w:cs="Times New Roman"/>
        </w:rPr>
      </w:pPr>
    </w:p>
    <w:p w14:paraId="079D0B31" w14:textId="77777777" w:rsidR="00DA023E" w:rsidRPr="002128D1" w:rsidRDefault="00DA023E" w:rsidP="001C30CA">
      <w:pPr>
        <w:pStyle w:val="JamesManuscriptBody"/>
        <w:spacing w:line="360" w:lineRule="auto"/>
        <w:jc w:val="center"/>
        <w:rPr>
          <w:rFonts w:cs="Times New Roman"/>
        </w:rPr>
      </w:pPr>
    </w:p>
    <w:p w14:paraId="7309A327" w14:textId="61F01249" w:rsidR="00DA023E" w:rsidRPr="002128D1" w:rsidRDefault="00DA023E" w:rsidP="00F51B9B">
      <w:pPr>
        <w:pStyle w:val="JamesManuscriptBody"/>
        <w:spacing w:line="360" w:lineRule="auto"/>
        <w:jc w:val="center"/>
        <w:outlineLvl w:val="0"/>
        <w:rPr>
          <w:rFonts w:cs="Times New Roman"/>
          <w:vertAlign w:val="superscript"/>
        </w:rPr>
      </w:pPr>
      <w:r w:rsidRPr="002128D1">
        <w:rPr>
          <w:rFonts w:cs="Times New Roman"/>
        </w:rPr>
        <w:t xml:space="preserve">James D. </w:t>
      </w:r>
      <w:proofErr w:type="spellStart"/>
      <w:r w:rsidRPr="002128D1">
        <w:rPr>
          <w:rFonts w:cs="Times New Roman"/>
        </w:rPr>
        <w:t>Boyko</w:t>
      </w:r>
      <w:r w:rsidRPr="002128D1">
        <w:rPr>
          <w:rFonts w:cs="Times New Roman"/>
          <w:vertAlign w:val="superscript"/>
        </w:rPr>
        <w:t>1</w:t>
      </w:r>
      <w:proofErr w:type="spellEnd"/>
      <w:r w:rsidRPr="002128D1">
        <w:rPr>
          <w:rFonts w:cs="Times New Roman"/>
          <w:vertAlign w:val="superscript"/>
        </w:rPr>
        <w:t>*</w:t>
      </w:r>
      <w:r w:rsidRPr="002128D1">
        <w:rPr>
          <w:rFonts w:cs="Times New Roman"/>
        </w:rPr>
        <w:t xml:space="preserve">, Brian </w:t>
      </w:r>
      <w:proofErr w:type="spellStart"/>
      <w:r w:rsidRPr="002128D1">
        <w:rPr>
          <w:rFonts w:cs="Times New Roman"/>
        </w:rPr>
        <w:t>O’Meara</w:t>
      </w:r>
      <w:r w:rsidRPr="002128D1">
        <w:rPr>
          <w:rFonts w:cs="Times New Roman"/>
          <w:vertAlign w:val="superscript"/>
        </w:rPr>
        <w:t>2</w:t>
      </w:r>
      <w:proofErr w:type="spellEnd"/>
      <w:r w:rsidRPr="002128D1">
        <w:rPr>
          <w:rFonts w:cs="Times New Roman"/>
        </w:rPr>
        <w:t xml:space="preserve">, Jeremy M. </w:t>
      </w:r>
      <w:proofErr w:type="spellStart"/>
      <w:r w:rsidRPr="002128D1">
        <w:rPr>
          <w:rFonts w:cs="Times New Roman"/>
        </w:rPr>
        <w:t>Beaulieu</w:t>
      </w:r>
      <w:r w:rsidRPr="002128D1">
        <w:rPr>
          <w:rFonts w:cs="Times New Roman"/>
          <w:vertAlign w:val="superscript"/>
        </w:rPr>
        <w:t>1</w:t>
      </w:r>
      <w:proofErr w:type="spellEnd"/>
    </w:p>
    <w:p w14:paraId="53C50B06" w14:textId="77777777" w:rsidR="00DA023E" w:rsidRPr="002128D1" w:rsidRDefault="00DA023E" w:rsidP="001C30CA">
      <w:pPr>
        <w:pStyle w:val="JamesManuscriptBody"/>
        <w:spacing w:line="360" w:lineRule="auto"/>
        <w:rPr>
          <w:rFonts w:cs="Times New Roman"/>
          <w:i/>
          <w:vertAlign w:val="superscript"/>
        </w:rPr>
      </w:pPr>
    </w:p>
    <w:p w14:paraId="4944C8C2" w14:textId="51FA7121" w:rsidR="00DA023E" w:rsidRPr="002128D1" w:rsidRDefault="00DA023E" w:rsidP="001C30CA">
      <w:pPr>
        <w:pStyle w:val="JamesManuscriptBody"/>
        <w:spacing w:line="360" w:lineRule="auto"/>
        <w:rPr>
          <w:rFonts w:cs="Times New Roman"/>
          <w:i/>
        </w:rPr>
      </w:pPr>
      <w:proofErr w:type="spellStart"/>
      <w:r w:rsidRPr="002128D1">
        <w:rPr>
          <w:rFonts w:cs="Times New Roman"/>
          <w:i/>
          <w:vertAlign w:val="superscript"/>
        </w:rPr>
        <w:t>1</w:t>
      </w:r>
      <w:r w:rsidRPr="002128D1">
        <w:rPr>
          <w:rFonts w:cs="Times New Roman"/>
          <w:i/>
        </w:rPr>
        <w:t>Department</w:t>
      </w:r>
      <w:proofErr w:type="spellEnd"/>
      <w:r w:rsidRPr="002128D1">
        <w:rPr>
          <w:rFonts w:cs="Times New Roman"/>
          <w:i/>
        </w:rPr>
        <w:t xml:space="preserve"> of </w:t>
      </w:r>
      <w:r w:rsidRPr="002128D1">
        <w:rPr>
          <w:rStyle w:val="LineNumber"/>
          <w:rFonts w:ascii="Times New Roman" w:hAnsi="Times New Roman" w:cs="Times New Roman"/>
          <w:i/>
        </w:rPr>
        <w:t>Biological</w:t>
      </w:r>
      <w:r w:rsidRPr="002128D1">
        <w:rPr>
          <w:rFonts w:cs="Times New Roman"/>
          <w:i/>
        </w:rPr>
        <w:t xml:space="preserve"> Sciences, University of Arkansas, Fayetteville, AR, 72701, USA</w:t>
      </w:r>
    </w:p>
    <w:p w14:paraId="0C92BD30" w14:textId="52232600" w:rsidR="00DA023E" w:rsidRPr="002128D1" w:rsidRDefault="00DA023E" w:rsidP="001C30CA">
      <w:pPr>
        <w:spacing w:line="360" w:lineRule="auto"/>
        <w:rPr>
          <w:rFonts w:ascii="Times New Roman" w:eastAsia="Times New Roman" w:hAnsi="Times New Roman" w:cs="Times New Roman"/>
          <w:i/>
          <w:iCs/>
          <w:lang w:val="en-CA"/>
        </w:rPr>
      </w:pPr>
      <w:proofErr w:type="spellStart"/>
      <w:r w:rsidRPr="002128D1">
        <w:rPr>
          <w:rFonts w:ascii="Times New Roman" w:eastAsia="Times New Roman" w:hAnsi="Times New Roman" w:cs="Times New Roman"/>
          <w:i/>
          <w:iCs/>
          <w:vertAlign w:val="superscript"/>
          <w:lang w:val="en-CA"/>
        </w:rPr>
        <w:t>2</w:t>
      </w:r>
      <w:r w:rsidRPr="00DA023E">
        <w:rPr>
          <w:rFonts w:ascii="Times New Roman" w:eastAsia="Times New Roman" w:hAnsi="Times New Roman" w:cs="Times New Roman"/>
          <w:i/>
          <w:iCs/>
          <w:lang w:val="en-CA"/>
        </w:rPr>
        <w:t>Department</w:t>
      </w:r>
      <w:proofErr w:type="spellEnd"/>
      <w:r w:rsidRPr="00DA023E">
        <w:rPr>
          <w:rFonts w:ascii="Times New Roman" w:eastAsia="Times New Roman" w:hAnsi="Times New Roman" w:cs="Times New Roman"/>
          <w:i/>
          <w:iCs/>
          <w:lang w:val="en-CA"/>
        </w:rPr>
        <w:t xml:space="preserve"> of Ecology and Evolutionary Biology, University of Tennessee, Knoxville, TN, USA</w:t>
      </w:r>
    </w:p>
    <w:p w14:paraId="2975A2E5" w14:textId="77777777" w:rsidR="00DA023E" w:rsidRPr="00DA023E" w:rsidRDefault="00DA023E" w:rsidP="001C30CA">
      <w:pPr>
        <w:spacing w:line="360" w:lineRule="auto"/>
        <w:rPr>
          <w:rFonts w:ascii="Times New Roman" w:eastAsia="Times New Roman" w:hAnsi="Times New Roman" w:cs="Times New Roman"/>
          <w:i/>
          <w:iCs/>
          <w:sz w:val="22"/>
          <w:szCs w:val="22"/>
          <w:lang w:val="en-CA"/>
        </w:rPr>
      </w:pPr>
    </w:p>
    <w:p w14:paraId="6ED6A3AC" w14:textId="77777777" w:rsidR="00DA023E" w:rsidRPr="002128D1" w:rsidRDefault="00DA023E" w:rsidP="001C30CA">
      <w:pPr>
        <w:pStyle w:val="JamesManuscriptBody"/>
        <w:spacing w:line="360" w:lineRule="auto"/>
        <w:rPr>
          <w:rFonts w:cs="Times New Roman"/>
          <w:i/>
          <w:iCs/>
        </w:rPr>
      </w:pPr>
      <w:r w:rsidRPr="002128D1">
        <w:rPr>
          <w:rFonts w:cs="Times New Roman"/>
          <w:i/>
        </w:rPr>
        <w:t>*To whom correspondence should be addressed (jboyko@uark.edu).</w:t>
      </w:r>
    </w:p>
    <w:p w14:paraId="3B51FE96" w14:textId="77777777" w:rsidR="00DA023E" w:rsidRPr="002128D1" w:rsidRDefault="00DA023E" w:rsidP="001C30CA">
      <w:pPr>
        <w:pStyle w:val="JamesManuscriptBody"/>
        <w:spacing w:line="360" w:lineRule="auto"/>
        <w:rPr>
          <w:rFonts w:cs="Times New Roman"/>
        </w:rPr>
      </w:pPr>
    </w:p>
    <w:p w14:paraId="0FD7B61F" w14:textId="77777777" w:rsidR="002128D1" w:rsidRPr="002128D1" w:rsidRDefault="00DA023E" w:rsidP="00F51B9B">
      <w:pPr>
        <w:spacing w:line="360" w:lineRule="auto"/>
        <w:outlineLvl w:val="0"/>
        <w:rPr>
          <w:rFonts w:ascii="Times New Roman" w:hAnsi="Times New Roman" w:cs="Times New Roman"/>
          <w:b/>
          <w:bCs/>
        </w:rPr>
      </w:pPr>
      <w:r w:rsidRPr="002128D1">
        <w:rPr>
          <w:rFonts w:ascii="Times New Roman" w:hAnsi="Times New Roman" w:cs="Times New Roman"/>
          <w:b/>
        </w:rPr>
        <w:t>Running head</w:t>
      </w:r>
      <w:r w:rsidRPr="002128D1">
        <w:rPr>
          <w:rFonts w:ascii="Times New Roman" w:hAnsi="Times New Roman" w:cs="Times New Roman"/>
        </w:rPr>
        <w:t xml:space="preserve">: </w:t>
      </w:r>
      <w:commentRangeStart w:id="2"/>
      <w:r w:rsidR="002128D1" w:rsidRPr="002128D1">
        <w:rPr>
          <w:rFonts w:ascii="Times New Roman" w:hAnsi="Times New Roman" w:cs="Times New Roman"/>
          <w:b/>
          <w:bCs/>
        </w:rPr>
        <w:t xml:space="preserve">Jointly Modeling Discrete and Continuous Traits </w:t>
      </w:r>
      <w:commentRangeEnd w:id="2"/>
      <w:r w:rsidR="00FC1D63">
        <w:rPr>
          <w:rStyle w:val="CommentReference"/>
        </w:rPr>
        <w:commentReference w:id="2"/>
      </w:r>
    </w:p>
    <w:p w14:paraId="65E87368" w14:textId="77777777" w:rsidR="002128D1" w:rsidRDefault="002128D1" w:rsidP="001C30CA">
      <w:pPr>
        <w:spacing w:line="360" w:lineRule="auto"/>
        <w:rPr>
          <w:rFonts w:ascii="Times New Roman" w:hAnsi="Times New Roman" w:cs="Times New Roman"/>
        </w:rPr>
        <w:sectPr w:rsidR="002128D1" w:rsidSect="002128D1">
          <w:pgSz w:w="12240" w:h="15840"/>
          <w:pgMar w:top="1440" w:right="1440" w:bottom="1440" w:left="1440" w:header="708" w:footer="708" w:gutter="0"/>
          <w:lnNumType w:countBy="1" w:restart="continuous"/>
          <w:cols w:space="708"/>
          <w:docGrid w:linePitch="360"/>
        </w:sectPr>
      </w:pPr>
    </w:p>
    <w:p w14:paraId="17110EA1" w14:textId="2CDDC2B2" w:rsidR="002128D1" w:rsidRDefault="002128D1" w:rsidP="00F51B9B">
      <w:pPr>
        <w:spacing w:line="360" w:lineRule="auto"/>
        <w:outlineLvl w:val="0"/>
        <w:rPr>
          <w:rFonts w:ascii="Times New Roman" w:hAnsi="Times New Roman" w:cs="Times New Roman"/>
          <w:b/>
          <w:bCs/>
        </w:rPr>
      </w:pPr>
      <w:r w:rsidRPr="002128D1">
        <w:rPr>
          <w:rFonts w:ascii="Times New Roman" w:hAnsi="Times New Roman" w:cs="Times New Roman"/>
          <w:b/>
          <w:bCs/>
        </w:rPr>
        <w:lastRenderedPageBreak/>
        <w:t>Abstract</w:t>
      </w:r>
    </w:p>
    <w:p w14:paraId="5282E707" w14:textId="0E786A97" w:rsidR="00103FFF" w:rsidRDefault="00103FFF" w:rsidP="001C30CA">
      <w:pPr>
        <w:spacing w:line="360" w:lineRule="auto"/>
        <w:rPr>
          <w:rFonts w:ascii="Times New Roman" w:hAnsi="Times New Roman" w:cs="Times New Roman"/>
        </w:rPr>
      </w:pPr>
      <w:r>
        <w:rPr>
          <w:rFonts w:ascii="Times New Roman" w:hAnsi="Times New Roman" w:cs="Times New Roman"/>
        </w:rPr>
        <w:br w:type="page"/>
      </w:r>
    </w:p>
    <w:p w14:paraId="3C9DE35F" w14:textId="500D9A8F" w:rsidR="002128D1" w:rsidRPr="00641EB6" w:rsidDel="00FC1D63" w:rsidRDefault="00103FFF" w:rsidP="00F51B9B">
      <w:pPr>
        <w:spacing w:line="360" w:lineRule="auto"/>
        <w:outlineLvl w:val="0"/>
        <w:rPr>
          <w:del w:id="3" w:author="Jeremy Michael Beaulieu" w:date="2021-11-23T09:52:00Z"/>
          <w:rFonts w:ascii="Times New Roman" w:hAnsi="Times New Roman" w:cs="Times New Roman"/>
          <w:b/>
          <w:bCs/>
          <w:u w:val="single"/>
        </w:rPr>
      </w:pPr>
      <w:del w:id="4" w:author="Jeremy Michael Beaulieu" w:date="2021-11-23T09:52:00Z">
        <w:r w:rsidRPr="00641EB6" w:rsidDel="00FC1D63">
          <w:rPr>
            <w:rFonts w:ascii="Times New Roman" w:hAnsi="Times New Roman" w:cs="Times New Roman"/>
            <w:b/>
            <w:bCs/>
            <w:u w:val="single"/>
          </w:rPr>
          <w:lastRenderedPageBreak/>
          <w:delText>Introduction</w:delText>
        </w:r>
      </w:del>
    </w:p>
    <w:p w14:paraId="7D795FFB" w14:textId="0621A69B" w:rsidR="00D827C8" w:rsidRDefault="00F57A7E" w:rsidP="00001A3C">
      <w:pPr>
        <w:spacing w:line="360" w:lineRule="auto"/>
        <w:ind w:firstLine="720"/>
        <w:rPr>
          <w:rFonts w:ascii="Times New Roman" w:hAnsi="Times New Roman" w:cs="Times New Roman"/>
        </w:rPr>
      </w:pPr>
      <w:del w:id="5" w:author="Jeremy Michael Beaulieu" w:date="2021-11-22T10:17:00Z">
        <w:r w:rsidDel="006540DE">
          <w:rPr>
            <w:rFonts w:ascii="Times New Roman" w:hAnsi="Times New Roman" w:cs="Times New Roman"/>
          </w:rPr>
          <w:delText>Evolutionary biologists often take</w:delText>
        </w:r>
      </w:del>
      <w:del w:id="6" w:author="Jeremy Michael Beaulieu" w:date="2021-11-22T10:18:00Z">
        <w:r w:rsidDel="006540DE">
          <w:rPr>
            <w:rFonts w:ascii="Times New Roman" w:hAnsi="Times New Roman" w:cs="Times New Roman"/>
          </w:rPr>
          <w:delText xml:space="preserve"> a comparative approach</w:delText>
        </w:r>
      </w:del>
      <w:del w:id="7" w:author="Jeremy Michael Beaulieu" w:date="2021-11-22T10:17:00Z">
        <w:r w:rsidDel="006540DE">
          <w:rPr>
            <w:rFonts w:ascii="Times New Roman" w:hAnsi="Times New Roman" w:cs="Times New Roman"/>
          </w:rPr>
          <w:delText xml:space="preserve"> when testing hypotheses of adaptive evolution over long time scales</w:delText>
        </w:r>
      </w:del>
      <w:del w:id="8" w:author="Jeremy Michael Beaulieu" w:date="2021-11-22T10:18:00Z">
        <w:r w:rsidDel="006540DE">
          <w:rPr>
            <w:rFonts w:ascii="Times New Roman" w:hAnsi="Times New Roman" w:cs="Times New Roman"/>
          </w:rPr>
          <w:delText xml:space="preserve">. </w:delText>
        </w:r>
      </w:del>
      <w:r w:rsidR="00DE3B42">
        <w:rPr>
          <w:rFonts w:ascii="Times New Roman" w:hAnsi="Times New Roman" w:cs="Times New Roman"/>
        </w:rPr>
        <w:t>Questions of how plant life habit influence genome size evolution (</w:t>
      </w:r>
      <w:del w:id="9" w:author="Jeremy Michael Beaulieu" w:date="2021-11-30T11:10:00Z">
        <w:r w:rsidR="00DE3B42" w:rsidDel="00E50C8E">
          <w:rPr>
            <w:rFonts w:ascii="Times New Roman" w:hAnsi="Times New Roman" w:cs="Times New Roman"/>
          </w:rPr>
          <w:delText>ref.</w:delText>
        </w:r>
      </w:del>
      <w:ins w:id="10" w:author="Jeremy Michael Beaulieu" w:date="2021-11-30T11:10:00Z">
        <w:r w:rsidR="00E50C8E">
          <w:rPr>
            <w:rFonts w:ascii="Times New Roman" w:hAnsi="Times New Roman" w:cs="Times New Roman"/>
          </w:rPr>
          <w:t>Beaulieu et al. 2012</w:t>
        </w:r>
      </w:ins>
      <w:r w:rsidR="00DE3B42">
        <w:rPr>
          <w:rFonts w:ascii="Times New Roman" w:hAnsi="Times New Roman" w:cs="Times New Roman"/>
        </w:rPr>
        <w:t>), how substrate use alters limb length evolution (ref.), or how tooth morphology slowly changes in response to habitat and diet (</w:t>
      </w:r>
      <w:commentRangeStart w:id="11"/>
      <w:r w:rsidR="00DE3B42">
        <w:rPr>
          <w:rFonts w:ascii="Times New Roman" w:hAnsi="Times New Roman" w:cs="Times New Roman"/>
        </w:rPr>
        <w:t>ref</w:t>
      </w:r>
      <w:commentRangeEnd w:id="11"/>
      <w:r w:rsidR="00604851">
        <w:rPr>
          <w:rStyle w:val="CommentReference"/>
        </w:rPr>
        <w:commentReference w:id="11"/>
      </w:r>
      <w:r w:rsidR="00DE3B42">
        <w:rPr>
          <w:rFonts w:ascii="Times New Roman" w:hAnsi="Times New Roman" w:cs="Times New Roman"/>
        </w:rPr>
        <w:t>) are evidence of a recur</w:t>
      </w:r>
      <w:ins w:id="12" w:author="Jeremy Michael Beaulieu" w:date="2021-11-23T10:14:00Z">
        <w:r w:rsidR="00BE358B">
          <w:rPr>
            <w:rFonts w:ascii="Times New Roman" w:hAnsi="Times New Roman" w:cs="Times New Roman"/>
          </w:rPr>
          <w:t>r</w:t>
        </w:r>
      </w:ins>
      <w:r w:rsidR="00DE3B42">
        <w:rPr>
          <w:rFonts w:ascii="Times New Roman" w:hAnsi="Times New Roman" w:cs="Times New Roman"/>
        </w:rPr>
        <w:t xml:space="preserve">ing interest in testing whether </w:t>
      </w:r>
      <w:ins w:id="13" w:author="Jeremy Michael Beaulieu" w:date="2021-11-23T09:54:00Z">
        <w:r w:rsidR="001C47DC">
          <w:rPr>
            <w:rFonts w:ascii="Times New Roman" w:hAnsi="Times New Roman" w:cs="Times New Roman"/>
          </w:rPr>
          <w:t xml:space="preserve">evolutionary </w:t>
        </w:r>
      </w:ins>
      <w:r w:rsidR="00DE3B42">
        <w:rPr>
          <w:rFonts w:ascii="Times New Roman" w:hAnsi="Times New Roman" w:cs="Times New Roman"/>
        </w:rPr>
        <w:t xml:space="preserve">changes in one variable </w:t>
      </w:r>
      <w:ins w:id="14" w:author="Jeremy Michael Beaulieu" w:date="2021-11-23T09:53:00Z">
        <w:r w:rsidR="00FC1D63">
          <w:rPr>
            <w:rFonts w:ascii="Times New Roman" w:hAnsi="Times New Roman" w:cs="Times New Roman"/>
          </w:rPr>
          <w:t xml:space="preserve">is </w:t>
        </w:r>
      </w:ins>
      <w:r w:rsidR="00DE3B42">
        <w:rPr>
          <w:rFonts w:ascii="Times New Roman" w:hAnsi="Times New Roman" w:cs="Times New Roman"/>
        </w:rPr>
        <w:t>caus</w:t>
      </w:r>
      <w:ins w:id="15" w:author="Jeremy Michael Beaulieu" w:date="2021-11-23T09:53:00Z">
        <w:r w:rsidR="00FC1D63">
          <w:rPr>
            <w:rFonts w:ascii="Times New Roman" w:hAnsi="Times New Roman" w:cs="Times New Roman"/>
          </w:rPr>
          <w:t>al in the</w:t>
        </w:r>
      </w:ins>
      <w:del w:id="16" w:author="Jeremy Michael Beaulieu" w:date="2021-11-23T09:53:00Z">
        <w:r w:rsidR="00DE3B42" w:rsidDel="00FC1D63">
          <w:rPr>
            <w:rFonts w:ascii="Times New Roman" w:hAnsi="Times New Roman" w:cs="Times New Roman"/>
          </w:rPr>
          <w:delText>e</w:delText>
        </w:r>
      </w:del>
      <w:r w:rsidR="00DE3B42">
        <w:rPr>
          <w:rFonts w:ascii="Times New Roman" w:hAnsi="Times New Roman" w:cs="Times New Roman"/>
        </w:rPr>
        <w:t xml:space="preserve"> change </w:t>
      </w:r>
      <w:ins w:id="17" w:author="Jeremy Michael Beaulieu" w:date="2021-11-23T09:53:00Z">
        <w:r w:rsidR="00FC1D63">
          <w:rPr>
            <w:rFonts w:ascii="Times New Roman" w:hAnsi="Times New Roman" w:cs="Times New Roman"/>
          </w:rPr>
          <w:t>of</w:t>
        </w:r>
      </w:ins>
      <w:del w:id="18" w:author="Jeremy Michael Beaulieu" w:date="2021-11-23T09:53:00Z">
        <w:r w:rsidR="00DE3B42" w:rsidDel="00FC1D63">
          <w:rPr>
            <w:rFonts w:ascii="Times New Roman" w:hAnsi="Times New Roman" w:cs="Times New Roman"/>
          </w:rPr>
          <w:delText>in</w:delText>
        </w:r>
      </w:del>
      <w:r w:rsidR="00DE3B42">
        <w:rPr>
          <w:rFonts w:ascii="Times New Roman" w:hAnsi="Times New Roman" w:cs="Times New Roman"/>
        </w:rPr>
        <w:t xml:space="preserve"> another. </w:t>
      </w:r>
      <w:ins w:id="19" w:author="Jeremy Michael Beaulieu" w:date="2021-11-23T10:04:00Z">
        <w:r w:rsidR="00447E30">
          <w:rPr>
            <w:rFonts w:ascii="Times New Roman" w:hAnsi="Times New Roman" w:cs="Times New Roman"/>
          </w:rPr>
          <w:t xml:space="preserve">To study questions such as these, </w:t>
        </w:r>
      </w:ins>
      <w:moveToRangeStart w:id="20" w:author="Jeremy Michael Beaulieu" w:date="2021-11-22T10:19:00Z" w:name="move88468803"/>
      <w:moveTo w:id="21" w:author="Jeremy Michael Beaulieu" w:date="2021-11-22T10:19:00Z">
        <w:del w:id="22" w:author="Jeremy Michael Beaulieu" w:date="2021-11-23T09:54:00Z">
          <w:r w:rsidR="005A2685" w:rsidDel="001C47DC">
            <w:rPr>
              <w:rFonts w:ascii="Times New Roman" w:hAnsi="Times New Roman" w:cs="Times New Roman"/>
            </w:rPr>
            <w:delText>However, o</w:delText>
          </w:r>
        </w:del>
      </w:moveTo>
      <w:ins w:id="23" w:author="Jeremy Michael Beaulieu" w:date="2021-11-23T09:54:00Z">
        <w:r w:rsidR="00447E30">
          <w:rPr>
            <w:rFonts w:ascii="Times New Roman" w:hAnsi="Times New Roman" w:cs="Times New Roman"/>
          </w:rPr>
          <w:t>o</w:t>
        </w:r>
      </w:ins>
      <w:moveTo w:id="24" w:author="Jeremy Michael Beaulieu" w:date="2021-11-22T10:19:00Z">
        <w:r w:rsidR="005A2685">
          <w:rPr>
            <w:rFonts w:ascii="Times New Roman" w:hAnsi="Times New Roman" w:cs="Times New Roman"/>
          </w:rPr>
          <w:t>ne</w:t>
        </w:r>
        <w:del w:id="25" w:author="Jeremy Michael Beaulieu" w:date="2021-11-23T09:54:00Z">
          <w:r w:rsidR="005A2685" w:rsidDel="001C47DC">
            <w:rPr>
              <w:rFonts w:ascii="Times New Roman" w:hAnsi="Times New Roman" w:cs="Times New Roman"/>
            </w:rPr>
            <w:delText xml:space="preserve"> of the most</w:delText>
          </w:r>
        </w:del>
        <w:r w:rsidR="005A2685">
          <w:rPr>
            <w:rFonts w:ascii="Times New Roman" w:hAnsi="Times New Roman" w:cs="Times New Roman"/>
          </w:rPr>
          <w:t xml:space="preserve"> </w:t>
        </w:r>
      </w:moveTo>
      <w:ins w:id="26" w:author="Jeremy Michael Beaulieu" w:date="2021-11-30T11:10:00Z">
        <w:r w:rsidR="00E50C8E">
          <w:rPr>
            <w:rFonts w:ascii="Times New Roman" w:hAnsi="Times New Roman" w:cs="Times New Roman"/>
          </w:rPr>
          <w:t xml:space="preserve">very </w:t>
        </w:r>
      </w:ins>
      <w:moveTo w:id="27" w:author="Jeremy Michael Beaulieu" w:date="2021-11-22T10:19:00Z">
        <w:r w:rsidR="005A2685">
          <w:rPr>
            <w:rFonts w:ascii="Times New Roman" w:hAnsi="Times New Roman" w:cs="Times New Roman"/>
          </w:rPr>
          <w:t xml:space="preserve">common phylogenetic comparative </w:t>
        </w:r>
        <w:del w:id="28" w:author="Jeremy Michael Beaulieu" w:date="2021-11-23T10:05:00Z">
          <w:r w:rsidR="005A2685" w:rsidDel="00447E30">
            <w:rPr>
              <w:rFonts w:ascii="Times New Roman" w:hAnsi="Times New Roman" w:cs="Times New Roman"/>
            </w:rPr>
            <w:delText>approaches</w:delText>
          </w:r>
        </w:del>
      </w:moveTo>
      <w:ins w:id="29" w:author="Jeremy Michael Beaulieu" w:date="2021-11-23T10:12:00Z">
        <w:r w:rsidR="00C4199C">
          <w:rPr>
            <w:rFonts w:ascii="Times New Roman" w:hAnsi="Times New Roman" w:cs="Times New Roman"/>
          </w:rPr>
          <w:t>approach</w:t>
        </w:r>
      </w:ins>
      <w:moveTo w:id="30" w:author="Jeremy Michael Beaulieu" w:date="2021-11-22T10:19:00Z">
        <w:del w:id="31" w:author="Jeremy Michael Beaulieu" w:date="2021-11-23T10:05:00Z">
          <w:r w:rsidR="005A2685" w:rsidDel="00447E30">
            <w:rPr>
              <w:rFonts w:ascii="Times New Roman" w:hAnsi="Times New Roman" w:cs="Times New Roman"/>
            </w:rPr>
            <w:delText xml:space="preserve"> taken </w:delText>
          </w:r>
        </w:del>
        <w:del w:id="32" w:author="Jeremy Michael Beaulieu" w:date="2021-11-23T10:04:00Z">
          <w:r w:rsidR="005A2685" w:rsidDel="00447E30">
            <w:rPr>
              <w:rFonts w:ascii="Times New Roman" w:hAnsi="Times New Roman" w:cs="Times New Roman"/>
            </w:rPr>
            <w:delText xml:space="preserve">to study </w:delText>
          </w:r>
        </w:del>
        <w:del w:id="33" w:author="Jeremy Michael Beaulieu" w:date="2021-11-23T09:54:00Z">
          <w:r w:rsidR="005A2685" w:rsidDel="001C47DC">
            <w:rPr>
              <w:rFonts w:ascii="Times New Roman" w:hAnsi="Times New Roman" w:cs="Times New Roman"/>
            </w:rPr>
            <w:delText xml:space="preserve">adaptive </w:delText>
          </w:r>
        </w:del>
        <w:del w:id="34" w:author="Jeremy Michael Beaulieu" w:date="2021-11-22T10:23:00Z">
          <w:r w:rsidR="005A2685" w:rsidDel="00F43038">
            <w:rPr>
              <w:rFonts w:ascii="Times New Roman" w:hAnsi="Times New Roman" w:cs="Times New Roman"/>
            </w:rPr>
            <w:delText>evolution</w:delText>
          </w:r>
        </w:del>
        <w:del w:id="35" w:author="Jeremy Michael Beaulieu" w:date="2021-11-23T10:04:00Z">
          <w:r w:rsidR="005A2685" w:rsidDel="00447E30">
            <w:rPr>
              <w:rFonts w:ascii="Times New Roman" w:hAnsi="Times New Roman" w:cs="Times New Roman"/>
            </w:rPr>
            <w:delText xml:space="preserve"> over long time scales</w:delText>
          </w:r>
        </w:del>
      </w:moveTo>
      <w:ins w:id="36" w:author="Jeremy Michael Beaulieu" w:date="2021-11-30T11:09:00Z">
        <w:r w:rsidR="00DC454D">
          <w:rPr>
            <w:rFonts w:ascii="Times New Roman" w:hAnsi="Times New Roman" w:cs="Times New Roman"/>
          </w:rPr>
          <w:t xml:space="preserve"> is to employ an</w:t>
        </w:r>
      </w:ins>
      <w:moveTo w:id="37" w:author="Jeremy Michael Beaulieu" w:date="2021-11-22T10:19:00Z">
        <w:del w:id="38" w:author="Jeremy Michael Beaulieu" w:date="2021-11-30T11:09:00Z">
          <w:r w:rsidR="005A2685" w:rsidDel="00DC454D">
            <w:rPr>
              <w:rFonts w:ascii="Times New Roman" w:hAnsi="Times New Roman" w:cs="Times New Roman"/>
            </w:rPr>
            <w:delText>,</w:delText>
          </w:r>
        </w:del>
        <w:r w:rsidR="005A2685">
          <w:rPr>
            <w:rFonts w:ascii="Times New Roman" w:hAnsi="Times New Roman" w:cs="Times New Roman"/>
          </w:rPr>
          <w:t xml:space="preserve"> </w:t>
        </w:r>
        <w:del w:id="39" w:author="Jeremy Michael Beaulieu" w:date="2021-11-30T11:09:00Z">
          <w:r w:rsidR="005A2685" w:rsidDel="00E50C8E">
            <w:rPr>
              <w:rFonts w:ascii="Times New Roman" w:hAnsi="Times New Roman" w:cs="Times New Roman"/>
            </w:rPr>
            <w:delText>t</w:delText>
          </w:r>
          <w:r w:rsidR="005A2685" w:rsidDel="00DC454D">
            <w:rPr>
              <w:rFonts w:ascii="Times New Roman" w:hAnsi="Times New Roman" w:cs="Times New Roman"/>
            </w:rPr>
            <w:delText xml:space="preserve">he </w:delText>
          </w:r>
        </w:del>
        <w:r w:rsidR="005A2685">
          <w:rPr>
            <w:rFonts w:ascii="Times New Roman" w:hAnsi="Times New Roman" w:cs="Times New Roman"/>
          </w:rPr>
          <w:t>Ornstein-</w:t>
        </w:r>
        <w:proofErr w:type="spellStart"/>
        <w:r w:rsidR="005A2685">
          <w:rPr>
            <w:rFonts w:ascii="Times New Roman" w:hAnsi="Times New Roman" w:cs="Times New Roman"/>
          </w:rPr>
          <w:t>Uhlenbeck</w:t>
        </w:r>
        <w:proofErr w:type="spellEnd"/>
        <w:r w:rsidR="005A2685">
          <w:rPr>
            <w:rFonts w:ascii="Times New Roman" w:hAnsi="Times New Roman" w:cs="Times New Roman"/>
          </w:rPr>
          <w:t xml:space="preserve"> (OU) model,</w:t>
        </w:r>
      </w:moveTo>
      <w:ins w:id="40" w:author="Jeremy Michael Beaulieu" w:date="2021-11-30T11:09:00Z">
        <w:r w:rsidR="00E50C8E">
          <w:rPr>
            <w:rFonts w:ascii="Times New Roman" w:hAnsi="Times New Roman" w:cs="Times New Roman"/>
          </w:rPr>
          <w:t xml:space="preserve"> which</w:t>
        </w:r>
      </w:ins>
      <w:moveTo w:id="41" w:author="Jeremy Michael Beaulieu" w:date="2021-11-22T10:19:00Z">
        <w:r w:rsidR="005A2685">
          <w:rPr>
            <w:rFonts w:ascii="Times New Roman" w:hAnsi="Times New Roman" w:cs="Times New Roman"/>
          </w:rPr>
          <w:t xml:space="preserve"> </w:t>
        </w:r>
      </w:moveTo>
      <w:ins w:id="42" w:author="Jeremy Michael Beaulieu" w:date="2021-11-23T10:01:00Z">
        <w:r w:rsidR="0049180B">
          <w:rPr>
            <w:rFonts w:ascii="Times New Roman" w:hAnsi="Times New Roman" w:cs="Times New Roman"/>
          </w:rPr>
          <w:t xml:space="preserve">assumes </w:t>
        </w:r>
        <w:r w:rsidR="0049180B" w:rsidRPr="0049180B">
          <w:rPr>
            <w:rFonts w:ascii="Times New Roman" w:hAnsi="Times New Roman" w:cs="Times New Roman"/>
          </w:rPr>
          <w:t xml:space="preserve">distinct regimes, described by the evolution of a discrete character, are known completely </w:t>
        </w:r>
        <w:r w:rsidR="0049180B" w:rsidRPr="00194BCF">
          <w:rPr>
            <w:rFonts w:ascii="Times New Roman" w:hAnsi="Times New Roman" w:cs="Times New Roman"/>
            <w:i/>
            <w:rPrChange w:id="43" w:author="Jeremy Michael Beaulieu" w:date="2021-11-23T10:10:00Z">
              <w:rPr>
                <w:rFonts w:ascii="Times New Roman" w:hAnsi="Times New Roman" w:cs="Times New Roman"/>
              </w:rPr>
            </w:rPrChange>
          </w:rPr>
          <w:t>a priori</w:t>
        </w:r>
      </w:ins>
      <w:moveTo w:id="44" w:author="Jeremy Michael Beaulieu" w:date="2021-11-22T10:19:00Z">
        <w:del w:id="45" w:author="Jeremy Michael Beaulieu" w:date="2021-11-23T10:01:00Z">
          <w:r w:rsidR="005A2685" w:rsidDel="0049180B">
            <w:rPr>
              <w:rFonts w:ascii="Times New Roman" w:hAnsi="Times New Roman" w:cs="Times New Roman"/>
            </w:rPr>
            <w:delText xml:space="preserve">either </w:delText>
          </w:r>
          <w:r w:rsidR="005A2685" w:rsidRPr="00590995" w:rsidDel="0049180B">
            <w:rPr>
              <w:rFonts w:ascii="Times New Roman" w:hAnsi="Times New Roman" w:cs="Times New Roman"/>
            </w:rPr>
            <w:delText>assum</w:delText>
          </w:r>
          <w:r w:rsidR="005A2685" w:rsidDel="0049180B">
            <w:rPr>
              <w:rFonts w:ascii="Times New Roman" w:hAnsi="Times New Roman" w:cs="Times New Roman"/>
            </w:rPr>
            <w:delText>es fixed discrete character evolution a priori</w:delText>
          </w:r>
        </w:del>
        <w:r w:rsidR="005A2685">
          <w:rPr>
            <w:rFonts w:ascii="Times New Roman" w:hAnsi="Times New Roman" w:cs="Times New Roman"/>
          </w:rPr>
          <w:t xml:space="preserve"> </w:t>
        </w:r>
        <w:r w:rsidR="005A2685" w:rsidRPr="00590995">
          <w:rPr>
            <w:rFonts w:ascii="Times New Roman" w:hAnsi="Times New Roman" w:cs="Times New Roman"/>
          </w:rPr>
          <w:fldChar w:fldCharType="begin"/>
        </w:r>
        <w:r w:rsidR="005A2685">
          <w:rPr>
            <w:rFonts w:ascii="Times New Roman" w:hAnsi="Times New Roman" w:cs="Times New Roman"/>
          </w:rPr>
          <w:instrText xml:space="preserve"> ADDIN ZOTERO_ITEM CSL_CITATION {"citationID":"yUVECzWV","properties":{"formattedCitation":"(Butler and King 2004; Hansen et al. 2008; Beaulieu et al. 2012)","plainCitation":"(Butler and King 2004; Hansen et al. 2008; Beaulieu et al. 2012)","dontUpdate":true,"noteIndex":0},"citationItems":[{"id":1036,"uris":["http://zotero.org/users/local/X8CzRyu0/items/US3Z4ARG"],"uri":["http://zotero.org/users/local/X8CzRyu0/items/US3Z4ARG"],"itemData":{"id":1036,"type":"article-journal","container-title":"The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C."}],"issued":{"date-parts":[["2012"]]}},"label":"page"}],"schema":"https://github.com/citation-style-language/schema/raw/master/csl-citation.json"} </w:instrText>
        </w:r>
        <w:r w:rsidR="005A2685" w:rsidRPr="00590995">
          <w:rPr>
            <w:rFonts w:ascii="Times New Roman" w:hAnsi="Times New Roman" w:cs="Times New Roman"/>
          </w:rPr>
          <w:fldChar w:fldCharType="separate"/>
        </w:r>
        <w:r w:rsidR="005A2685">
          <w:rPr>
            <w:rFonts w:ascii="Times New Roman" w:hAnsi="Times New Roman" w:cs="Times New Roman"/>
            <w:noProof/>
          </w:rPr>
          <w:t>(e.g., Butler and King 2004; Hansen et al. 2008; Beaulieu et al. 2012)</w:t>
        </w:r>
        <w:r w:rsidR="005A2685" w:rsidRPr="00590995">
          <w:rPr>
            <w:rFonts w:ascii="Times New Roman" w:hAnsi="Times New Roman" w:cs="Times New Roman"/>
          </w:rPr>
          <w:fldChar w:fldCharType="end"/>
        </w:r>
      </w:moveTo>
      <w:ins w:id="46" w:author="Jeremy Michael Beaulieu" w:date="2021-11-23T10:01:00Z">
        <w:r w:rsidR="0049180B">
          <w:rPr>
            <w:rFonts w:ascii="Times New Roman" w:hAnsi="Times New Roman" w:cs="Times New Roman"/>
          </w:rPr>
          <w:t>,</w:t>
        </w:r>
      </w:ins>
      <w:moveTo w:id="47" w:author="Jeremy Michael Beaulieu" w:date="2021-11-22T10:19:00Z">
        <w:r w:rsidR="005A2685">
          <w:rPr>
            <w:rFonts w:ascii="Times New Roman" w:hAnsi="Times New Roman" w:cs="Times New Roman"/>
          </w:rPr>
          <w:t xml:space="preserve"> or </w:t>
        </w:r>
      </w:moveTo>
      <w:ins w:id="48" w:author="Jeremy Michael Beaulieu" w:date="2021-11-23T10:10:00Z">
        <w:r w:rsidR="00194BCF">
          <w:rPr>
            <w:rFonts w:ascii="Times New Roman" w:hAnsi="Times New Roman" w:cs="Times New Roman"/>
          </w:rPr>
          <w:t>assumes that</w:t>
        </w:r>
      </w:ins>
      <w:ins w:id="49" w:author="Jeremy Michael Beaulieu" w:date="2021-11-23T10:02:00Z">
        <w:r w:rsidR="000904F8">
          <w:rPr>
            <w:rFonts w:ascii="Times New Roman" w:hAnsi="Times New Roman" w:cs="Times New Roman"/>
          </w:rPr>
          <w:t xml:space="preserve"> “shifts”</w:t>
        </w:r>
        <w:r w:rsidR="000904F8" w:rsidRPr="000904F8">
          <w:rPr>
            <w:rFonts w:ascii="Times New Roman" w:hAnsi="Times New Roman" w:cs="Times New Roman"/>
          </w:rPr>
          <w:t xml:space="preserve"> in regimes </w:t>
        </w:r>
      </w:ins>
      <w:ins w:id="50" w:author="Jeremy Michael Beaulieu" w:date="2021-11-23T10:10:00Z">
        <w:r w:rsidR="00194BCF">
          <w:rPr>
            <w:rFonts w:ascii="Times New Roman" w:hAnsi="Times New Roman" w:cs="Times New Roman"/>
          </w:rPr>
          <w:t>can be</w:t>
        </w:r>
      </w:ins>
      <w:ins w:id="51" w:author="Jeremy Michael Beaulieu" w:date="2021-11-23T10:02:00Z">
        <w:r w:rsidR="000904F8" w:rsidRPr="000904F8">
          <w:rPr>
            <w:rFonts w:ascii="Times New Roman" w:hAnsi="Times New Roman" w:cs="Times New Roman"/>
          </w:rPr>
          <w:t xml:space="preserve"> inferred directly from the distribution of the </w:t>
        </w:r>
      </w:ins>
      <w:ins w:id="52" w:author="Jeremy Michael Beaulieu" w:date="2021-11-23T10:03:00Z">
        <w:r w:rsidR="000904F8">
          <w:rPr>
            <w:rFonts w:ascii="Times New Roman" w:hAnsi="Times New Roman" w:cs="Times New Roman"/>
          </w:rPr>
          <w:t>continuous</w:t>
        </w:r>
      </w:ins>
      <w:ins w:id="53" w:author="Jeremy Michael Beaulieu" w:date="2021-11-23T10:02:00Z">
        <w:r w:rsidR="000904F8" w:rsidRPr="000904F8">
          <w:rPr>
            <w:rFonts w:ascii="Times New Roman" w:hAnsi="Times New Roman" w:cs="Times New Roman"/>
          </w:rPr>
          <w:t xml:space="preserve"> trait</w:t>
        </w:r>
      </w:ins>
      <w:ins w:id="54" w:author="Jeremy Michael Beaulieu" w:date="2021-11-23T10:03:00Z">
        <w:r w:rsidR="000904F8">
          <w:rPr>
            <w:rFonts w:ascii="Times New Roman" w:hAnsi="Times New Roman" w:cs="Times New Roman"/>
          </w:rPr>
          <w:t xml:space="preserve"> </w:t>
        </w:r>
      </w:ins>
      <w:moveTo w:id="55" w:author="Jeremy Michael Beaulieu" w:date="2021-11-22T10:19:00Z">
        <w:del w:id="56" w:author="Jeremy Michael Beaulieu" w:date="2021-11-23T10:02:00Z">
          <w:r w:rsidR="005A2685" w:rsidDel="000904F8">
            <w:rPr>
              <w:rFonts w:ascii="Times New Roman" w:hAnsi="Times New Roman" w:cs="Times New Roman"/>
            </w:rPr>
            <w:delText xml:space="preserve">infers the </w:delText>
          </w:r>
        </w:del>
        <w:del w:id="57" w:author="Jeremy Michael Beaulieu" w:date="2021-11-23T09:58:00Z">
          <w:r w:rsidR="005A2685" w:rsidDel="001E18A9">
            <w:rPr>
              <w:rFonts w:ascii="Times New Roman" w:hAnsi="Times New Roman" w:cs="Times New Roman"/>
            </w:rPr>
            <w:delText xml:space="preserve">underling </w:delText>
          </w:r>
        </w:del>
        <w:del w:id="58" w:author="Jeremy Michael Beaulieu" w:date="2021-11-23T10:02:00Z">
          <w:r w:rsidR="005A2685" w:rsidDel="000904F8">
            <w:rPr>
              <w:rFonts w:ascii="Times New Roman" w:hAnsi="Times New Roman" w:cs="Times New Roman"/>
            </w:rPr>
            <w:delText xml:space="preserve">discrete character regime based solely on the distribution of the continuous trait </w:delText>
          </w:r>
        </w:del>
        <w:del w:id="59" w:author="Jeremy Michael Beaulieu" w:date="2021-11-23T09:58:00Z">
          <w:r w:rsidR="005A2685" w:rsidDel="001E18A9">
            <w:rPr>
              <w:rFonts w:ascii="Times New Roman" w:hAnsi="Times New Roman" w:cs="Times New Roman"/>
            </w:rPr>
            <w:delText>often</w:delText>
          </w:r>
        </w:del>
        <w:del w:id="60" w:author="Jeremy Michael Beaulieu" w:date="2021-11-23T10:02:00Z">
          <w:r w:rsidR="005A2685" w:rsidDel="000904F8">
            <w:rPr>
              <w:rFonts w:ascii="Times New Roman" w:hAnsi="Times New Roman" w:cs="Times New Roman"/>
            </w:rPr>
            <w:delText xml:space="preserve"> </w:delText>
          </w:r>
        </w:del>
        <w:del w:id="61" w:author="Jeremy Michael Beaulieu" w:date="2021-11-23T09:58:00Z">
          <w:r w:rsidR="005A2685" w:rsidDel="001E18A9">
            <w:rPr>
              <w:rFonts w:ascii="Times New Roman" w:hAnsi="Times New Roman" w:cs="Times New Roman"/>
            </w:rPr>
            <w:delText xml:space="preserve">called </w:delText>
          </w:r>
        </w:del>
        <w:del w:id="62" w:author="Jeremy Michael Beaulieu" w:date="2021-11-23T10:02:00Z">
          <w:r w:rsidR="005A2685" w:rsidDel="000904F8">
            <w:rPr>
              <w:rFonts w:ascii="Times New Roman" w:hAnsi="Times New Roman" w:cs="Times New Roman"/>
            </w:rPr>
            <w:delText xml:space="preserve">“shift-detection” </w:delText>
          </w:r>
        </w:del>
        <w:r w:rsidR="005A2685">
          <w:rPr>
            <w:rFonts w:ascii="Times New Roman" w:hAnsi="Times New Roman" w:cs="Times New Roman"/>
          </w:rPr>
          <w:fldChar w:fldCharType="begin"/>
        </w:r>
        <w:r w:rsidR="005A2685">
          <w:rPr>
            <w:rFonts w:ascii="Times New Roman" w:hAnsi="Times New Roman" w:cs="Times New Roman"/>
          </w:rPr>
          <w:instrText xml:space="preserve"> ADDIN ZOTERO_ITEM CSL_CITATION {"citationID":"53zD9OYC","properties":{"custom":"(e.g. Ingram and Mahler 2013; Uyeda and Harmon 2014; Khabbazian et al. 2016)","formattedCitation":"(e.g. Ingram and Mahler 2013; Uyeda and Harmon 2014; Khabbazian et al. 2016)","plainCitation":"(e.g. Ingram and Mahler 2013; Uyeda and Harmon 2014; Khabbazian et al. 2016)","noteIndex":0},"citationItems":[{"id":"LSV4SPMQ/uZHWwoci","uris":["http://zotero.org/users/local/X8CzRyu0/items/BVWGHUSH"],"uri":["http://zotero.org/users/local/X8CzRyu0/items/BVWGHUSH"],"itemData":{"id":7391,"type":"article-journal","container-title":"Methods in ecology and evolution","issue":"5","note":"ISBN: 2041-210X\npublisher: Wiley Online Library","page":"416-425","title":"SURFACE: detecting convergent evolution from comparative data by fitting Ornstein</w:instrText>
        </w:r>
        <w:r w:rsidR="005A2685">
          <w:rPr>
            <w:rFonts w:ascii="Calibri" w:eastAsia="Calibri" w:hAnsi="Calibri" w:cs="Calibri"/>
          </w:rPr>
          <w:instrText>‐</w:instrText>
        </w:r>
        <w:r w:rsidR="005A2685">
          <w:rPr>
            <w:rFonts w:ascii="Times New Roman" w:hAnsi="Times New Roman" w:cs="Times New Roman"/>
          </w:rPr>
          <w:instrText xml:space="preserve">Uhlenbeck models with stepwise Akaike Information Criterion","volume":"4","author":[{"family":"Ingram","given":"Travis"},{"family":"Mahler","given":"D. Luke"}],"issued":{"date-parts":[["2013"]]}},"label":"page"},{"id":7392,"uris":["http://zotero.org/users/local/X8CzRyu0/items/EKESYY4N"],"uri":["http://zotero.org/users/local/X8CzRyu0/items/EKESYY4N"],"itemData":{"id":7392,"type":"article-journal","container-title":"Systematic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sidR="005A2685">
          <w:rPr>
            <w:rFonts w:ascii="Times New Roman" w:hAnsi="Times New Roman" w:cs="Times New Roman"/>
          </w:rPr>
          <w:fldChar w:fldCharType="separate"/>
        </w:r>
        <w:r w:rsidR="005A2685">
          <w:rPr>
            <w:rFonts w:ascii="Times New Roman" w:hAnsi="Times New Roman" w:cs="Times New Roman"/>
            <w:noProof/>
          </w:rPr>
          <w:t>(e.g., Ingram and Mahler 2013; Uyeda and Harmon 2014; Khabbazian et al. 2016)</w:t>
        </w:r>
        <w:r w:rsidR="005A2685">
          <w:rPr>
            <w:rFonts w:ascii="Times New Roman" w:hAnsi="Times New Roman" w:cs="Times New Roman"/>
          </w:rPr>
          <w:fldChar w:fldCharType="end"/>
        </w:r>
        <w:r w:rsidR="005A2685" w:rsidRPr="00590995">
          <w:rPr>
            <w:rFonts w:ascii="Times New Roman" w:hAnsi="Times New Roman" w:cs="Times New Roman"/>
          </w:rPr>
          <w:t xml:space="preserve">. </w:t>
        </w:r>
        <w:del w:id="63" w:author="Jeremy Michael Beaulieu" w:date="2021-11-23T10:10:00Z">
          <w:r w:rsidR="005A2685" w:rsidDel="00194BCF">
            <w:rPr>
              <w:rFonts w:ascii="Times New Roman" w:hAnsi="Times New Roman" w:cs="Times New Roman"/>
            </w:rPr>
            <w:delText>Although</w:delText>
          </w:r>
        </w:del>
      </w:moveTo>
      <w:ins w:id="64" w:author="Jeremy Michael Beaulieu" w:date="2021-11-23T10:10:00Z">
        <w:r w:rsidR="00194BCF">
          <w:rPr>
            <w:rFonts w:ascii="Times New Roman" w:hAnsi="Times New Roman" w:cs="Times New Roman"/>
          </w:rPr>
          <w:t>While</w:t>
        </w:r>
      </w:ins>
      <w:moveTo w:id="65" w:author="Jeremy Michael Beaulieu" w:date="2021-11-22T10:19:00Z">
        <w:r w:rsidR="005A2685">
          <w:rPr>
            <w:rFonts w:ascii="Times New Roman" w:hAnsi="Times New Roman" w:cs="Times New Roman"/>
          </w:rPr>
          <w:t xml:space="preserve"> these approaches are </w:t>
        </w:r>
        <w:del w:id="66" w:author="Jeremy Michael Beaulieu" w:date="2021-11-30T11:12:00Z">
          <w:r w:rsidR="005A2685" w:rsidDel="007D06F6">
            <w:rPr>
              <w:rFonts w:ascii="Times New Roman" w:hAnsi="Times New Roman" w:cs="Times New Roman"/>
            </w:rPr>
            <w:delText>useful</w:delText>
          </w:r>
        </w:del>
      </w:moveTo>
      <w:ins w:id="67" w:author="Jeremy Michael Beaulieu" w:date="2021-11-30T11:12:00Z">
        <w:r w:rsidR="007D06F6">
          <w:rPr>
            <w:rFonts w:ascii="Times New Roman" w:hAnsi="Times New Roman" w:cs="Times New Roman"/>
          </w:rPr>
          <w:t>practical</w:t>
        </w:r>
      </w:ins>
      <w:moveTo w:id="68" w:author="Jeremy Michael Beaulieu" w:date="2021-11-22T10:19:00Z">
        <w:r w:rsidR="005A2685">
          <w:rPr>
            <w:rFonts w:ascii="Times New Roman" w:hAnsi="Times New Roman" w:cs="Times New Roman"/>
          </w:rPr>
          <w:t xml:space="preserve">, </w:t>
        </w:r>
        <w:del w:id="69" w:author="Jeremy Michael Beaulieu" w:date="2021-11-23T10:09:00Z">
          <w:r w:rsidR="005A2685" w:rsidDel="00194BCF">
            <w:rPr>
              <w:rFonts w:ascii="Times New Roman" w:hAnsi="Times New Roman" w:cs="Times New Roman"/>
            </w:rPr>
            <w:delText>they</w:delText>
          </w:r>
        </w:del>
      </w:moveTo>
      <w:ins w:id="70" w:author="Jeremy Michael Beaulieu" w:date="2021-11-30T11:13:00Z">
        <w:r w:rsidR="007D06F6">
          <w:rPr>
            <w:rFonts w:ascii="Times New Roman" w:hAnsi="Times New Roman" w:cs="Times New Roman"/>
          </w:rPr>
          <w:t xml:space="preserve">they </w:t>
        </w:r>
      </w:ins>
      <w:moveTo w:id="71" w:author="Jeremy Michael Beaulieu" w:date="2021-11-22T10:19:00Z">
        <w:del w:id="72" w:author="Jeremy Michael Beaulieu" w:date="2021-11-30T11:13:00Z">
          <w:r w:rsidR="005A2685" w:rsidDel="007D06F6">
            <w:rPr>
              <w:rFonts w:ascii="Times New Roman" w:hAnsi="Times New Roman" w:cs="Times New Roman"/>
            </w:rPr>
            <w:delText xml:space="preserve"> </w:delText>
          </w:r>
        </w:del>
        <w:r w:rsidR="005A2685">
          <w:rPr>
            <w:rFonts w:ascii="Times New Roman" w:hAnsi="Times New Roman" w:cs="Times New Roman"/>
          </w:rPr>
          <w:t>assume that the combination of independently estimated discrete and continuous models will produce a joint model</w:t>
        </w:r>
      </w:moveTo>
      <w:ins w:id="73" w:author="Jeremy Michael Beaulieu" w:date="2021-11-23T10:15:00Z">
        <w:r w:rsidR="00800B99">
          <w:rPr>
            <w:rFonts w:ascii="Times New Roman" w:hAnsi="Times New Roman" w:cs="Times New Roman"/>
          </w:rPr>
          <w:t xml:space="preserve">, but </w:t>
        </w:r>
      </w:ins>
      <w:ins w:id="74" w:author="Jeremy Michael Beaulieu" w:date="2021-11-30T11:13:00Z">
        <w:r w:rsidR="007D06F6">
          <w:rPr>
            <w:rFonts w:ascii="Times New Roman" w:hAnsi="Times New Roman" w:cs="Times New Roman"/>
          </w:rPr>
          <w:t xml:space="preserve">with </w:t>
        </w:r>
      </w:ins>
      <w:ins w:id="75" w:author="Jeremy Michael Beaulieu" w:date="2021-11-23T10:15:00Z">
        <w:r w:rsidR="00800B99">
          <w:rPr>
            <w:rFonts w:ascii="Times New Roman" w:hAnsi="Times New Roman" w:cs="Times New Roman"/>
          </w:rPr>
          <w:t xml:space="preserve">the discrete trait being the </w:t>
        </w:r>
      </w:ins>
      <w:ins w:id="76" w:author="Jeremy Michael Beaulieu" w:date="2021-11-30T11:13:00Z">
        <w:r w:rsidR="007D06F6">
          <w:rPr>
            <w:rFonts w:ascii="Times New Roman" w:hAnsi="Times New Roman" w:cs="Times New Roman"/>
          </w:rPr>
          <w:t xml:space="preserve">driving </w:t>
        </w:r>
      </w:ins>
      <w:ins w:id="77" w:author="Jeremy Michael Beaulieu" w:date="2021-11-23T10:15:00Z">
        <w:r w:rsidR="00800B99">
          <w:rPr>
            <w:rFonts w:ascii="Times New Roman" w:hAnsi="Times New Roman" w:cs="Times New Roman"/>
          </w:rPr>
          <w:t xml:space="preserve">force </w:t>
        </w:r>
      </w:ins>
      <w:ins w:id="78" w:author="Jeremy Michael Beaulieu" w:date="2021-11-30T11:14:00Z">
        <w:r w:rsidR="007D06F6">
          <w:rPr>
            <w:rFonts w:ascii="Times New Roman" w:hAnsi="Times New Roman" w:cs="Times New Roman"/>
          </w:rPr>
          <w:t>underlying</w:t>
        </w:r>
      </w:ins>
      <w:ins w:id="79" w:author="Jeremy Michael Beaulieu" w:date="2021-11-23T10:15:00Z">
        <w:r w:rsidR="00800B99">
          <w:rPr>
            <w:rFonts w:ascii="Times New Roman" w:hAnsi="Times New Roman" w:cs="Times New Roman"/>
          </w:rPr>
          <w:t xml:space="preserve"> the evolution of the continuous character</w:t>
        </w:r>
      </w:ins>
      <w:moveTo w:id="80" w:author="Jeremy Michael Beaulieu" w:date="2021-11-22T10:19:00Z">
        <w:del w:id="81" w:author="Jeremy Michael Beaulieu" w:date="2021-11-23T10:03:00Z">
          <w:r w:rsidR="005A2685" w:rsidDel="007925D4">
            <w:rPr>
              <w:rFonts w:ascii="Times New Roman" w:hAnsi="Times New Roman" w:cs="Times New Roman"/>
            </w:rPr>
            <w:delText xml:space="preserve"> –</w:delText>
          </w:r>
        </w:del>
        <w:del w:id="82" w:author="Jeremy Michael Beaulieu" w:date="2021-11-23T10:04:00Z">
          <w:r w:rsidR="005A2685" w:rsidDel="007925D4">
            <w:rPr>
              <w:rFonts w:ascii="Times New Roman" w:hAnsi="Times New Roman" w:cs="Times New Roman"/>
            </w:rPr>
            <w:delText xml:space="preserve"> the theoretical and practical implications of which have not been thoroughly explored</w:delText>
          </w:r>
        </w:del>
        <w:r w:rsidR="005A2685">
          <w:rPr>
            <w:rFonts w:ascii="Times New Roman" w:hAnsi="Times New Roman" w:cs="Times New Roman"/>
          </w:rPr>
          <w:t xml:space="preserve">. </w:t>
        </w:r>
      </w:moveTo>
      <w:moveToRangeEnd w:id="20"/>
      <w:ins w:id="83" w:author="Jeremy Michael Beaulieu" w:date="2021-11-23T10:04:00Z">
        <w:r w:rsidR="007925D4">
          <w:rPr>
            <w:rFonts w:ascii="Times New Roman" w:hAnsi="Times New Roman" w:cs="Times New Roman"/>
          </w:rPr>
          <w:t>H</w:t>
        </w:r>
      </w:ins>
      <w:ins w:id="84" w:author="Jeremy Michael Beaulieu" w:date="2021-11-22T10:42:00Z">
        <w:r w:rsidR="00B40827">
          <w:rPr>
            <w:rFonts w:ascii="Times New Roman" w:hAnsi="Times New Roman" w:cs="Times New Roman"/>
          </w:rPr>
          <w:t xml:space="preserve">owever, </w:t>
        </w:r>
      </w:ins>
      <w:del w:id="85" w:author="Jeremy Michael Beaulieu" w:date="2021-11-22T10:19:00Z">
        <w:r w:rsidR="00DE3B42" w:rsidDel="005A2685">
          <w:rPr>
            <w:rFonts w:ascii="Times New Roman" w:hAnsi="Times New Roman" w:cs="Times New Roman"/>
          </w:rPr>
          <w:delText>However, e</w:delText>
        </w:r>
      </w:del>
      <w:ins w:id="86" w:author="Jeremy Michael Beaulieu" w:date="2021-11-22T10:19:00Z">
        <w:r w:rsidR="00B40827">
          <w:rPr>
            <w:rFonts w:ascii="Times New Roman" w:hAnsi="Times New Roman" w:cs="Times New Roman"/>
          </w:rPr>
          <w:t>e</w:t>
        </w:r>
      </w:ins>
      <w:r w:rsidR="00DE3B42">
        <w:rPr>
          <w:rFonts w:ascii="Times New Roman" w:hAnsi="Times New Roman" w:cs="Times New Roman"/>
        </w:rPr>
        <w:t xml:space="preserve">volution is rarely as simple as cause and effect, and a more realistic view of evolutionary change </w:t>
      </w:r>
      <w:r w:rsidR="009B633F">
        <w:rPr>
          <w:rFonts w:ascii="Times New Roman" w:hAnsi="Times New Roman" w:cs="Times New Roman"/>
        </w:rPr>
        <w:t>is one which takes</w:t>
      </w:r>
      <w:r w:rsidR="00DE3B42">
        <w:rPr>
          <w:rFonts w:ascii="Times New Roman" w:hAnsi="Times New Roman" w:cs="Times New Roman"/>
        </w:rPr>
        <w:t xml:space="preserve"> a </w:t>
      </w:r>
      <w:commentRangeStart w:id="87"/>
      <w:r w:rsidR="00DE3B42">
        <w:rPr>
          <w:rFonts w:ascii="Times New Roman" w:hAnsi="Times New Roman" w:cs="Times New Roman"/>
        </w:rPr>
        <w:t xml:space="preserve">dialectical </w:t>
      </w:r>
      <w:commentRangeEnd w:id="87"/>
      <w:r w:rsidR="00604851">
        <w:rPr>
          <w:rStyle w:val="CommentReference"/>
        </w:rPr>
        <w:commentReference w:id="87"/>
      </w:r>
      <w:r w:rsidR="00DE3B42">
        <w:rPr>
          <w:rFonts w:ascii="Times New Roman" w:hAnsi="Times New Roman" w:cs="Times New Roman"/>
        </w:rPr>
        <w:t>approach (ref.)</w:t>
      </w:r>
      <w:ins w:id="88" w:author="Jeremy Michael Beaulieu" w:date="2021-11-22T10:08:00Z">
        <w:r w:rsidR="006C1E22">
          <w:rPr>
            <w:rFonts w:ascii="Times New Roman" w:hAnsi="Times New Roman" w:cs="Times New Roman"/>
          </w:rPr>
          <w:t xml:space="preserve"> – namely, </w:t>
        </w:r>
      </w:ins>
      <w:del w:id="89" w:author="Jeremy Michael Beaulieu" w:date="2021-11-22T10:08:00Z">
        <w:r w:rsidR="00DE3B42" w:rsidDel="006C1E22">
          <w:rPr>
            <w:rFonts w:ascii="Times New Roman" w:hAnsi="Times New Roman" w:cs="Times New Roman"/>
          </w:rPr>
          <w:delText xml:space="preserve">. </w:delText>
        </w:r>
      </w:del>
      <w:ins w:id="90" w:author="Jeremy Michael Beaulieu" w:date="2021-11-22T10:08:00Z">
        <w:r w:rsidR="006C1E22">
          <w:rPr>
            <w:rFonts w:ascii="Times New Roman" w:hAnsi="Times New Roman" w:cs="Times New Roman"/>
          </w:rPr>
          <w:t>w</w:t>
        </w:r>
      </w:ins>
      <w:del w:id="91" w:author="Jeremy Michael Beaulieu" w:date="2021-11-22T10:08:00Z">
        <w:r w:rsidR="00FB3906" w:rsidDel="006C1E22">
          <w:rPr>
            <w:rFonts w:ascii="Times New Roman" w:hAnsi="Times New Roman" w:cs="Times New Roman"/>
          </w:rPr>
          <w:delText>W</w:delText>
        </w:r>
      </w:del>
      <w:r w:rsidR="00FB3906">
        <w:rPr>
          <w:rFonts w:ascii="Times New Roman" w:hAnsi="Times New Roman" w:cs="Times New Roman"/>
        </w:rPr>
        <w:t>e suspect that as often as</w:t>
      </w:r>
      <w:r w:rsidR="00383A02">
        <w:rPr>
          <w:rFonts w:ascii="Times New Roman" w:hAnsi="Times New Roman" w:cs="Times New Roman"/>
        </w:rPr>
        <w:t xml:space="preserve"> a discrete character </w:t>
      </w:r>
      <w:r w:rsidR="00FB3906">
        <w:rPr>
          <w:rFonts w:ascii="Times New Roman" w:hAnsi="Times New Roman" w:cs="Times New Roman"/>
        </w:rPr>
        <w:t xml:space="preserve">causes </w:t>
      </w:r>
      <w:r w:rsidR="00383A02">
        <w:rPr>
          <w:rFonts w:ascii="Times New Roman" w:hAnsi="Times New Roman" w:cs="Times New Roman"/>
        </w:rPr>
        <w:t xml:space="preserve">change in the continuous character, continuous characters </w:t>
      </w:r>
      <w:r w:rsidR="00FB3906">
        <w:rPr>
          <w:rFonts w:ascii="Times New Roman" w:hAnsi="Times New Roman" w:cs="Times New Roman"/>
        </w:rPr>
        <w:t xml:space="preserve">also </w:t>
      </w:r>
      <w:r w:rsidR="00383A02">
        <w:rPr>
          <w:rFonts w:ascii="Times New Roman" w:hAnsi="Times New Roman" w:cs="Times New Roman"/>
        </w:rPr>
        <w:t>influence discrete character evolution</w:t>
      </w:r>
      <w:ins w:id="92" w:author="O'Meara, Brian C" w:date="2021-12-02T09:45:00Z">
        <w:r w:rsidR="00604851">
          <w:rPr>
            <w:rFonts w:ascii="Times New Roman" w:hAnsi="Times New Roman" w:cs="Times New Roman"/>
          </w:rPr>
          <w:t xml:space="preserve">, or at </w:t>
        </w:r>
        <w:commentRangeStart w:id="93"/>
        <w:r w:rsidR="00604851">
          <w:rPr>
            <w:rFonts w:ascii="Times New Roman" w:hAnsi="Times New Roman" w:cs="Times New Roman"/>
          </w:rPr>
          <w:t>the very minimum, help provide information about this evolution</w:t>
        </w:r>
      </w:ins>
      <w:commentRangeEnd w:id="93"/>
      <w:ins w:id="94" w:author="O'Meara, Brian C" w:date="2021-12-02T09:46:00Z">
        <w:r w:rsidR="00604851">
          <w:rPr>
            <w:rStyle w:val="CommentReference"/>
          </w:rPr>
          <w:commentReference w:id="93"/>
        </w:r>
      </w:ins>
      <w:r w:rsidR="00383A02">
        <w:rPr>
          <w:rFonts w:ascii="Times New Roman" w:hAnsi="Times New Roman" w:cs="Times New Roman"/>
        </w:rPr>
        <w:t xml:space="preserve">. </w:t>
      </w:r>
      <w:moveFromRangeStart w:id="95" w:author="Jeremy Michael Beaulieu" w:date="2021-11-22T10:19:00Z" w:name="move88468803"/>
      <w:moveFrom w:id="96" w:author="Jeremy Michael Beaulieu" w:date="2021-11-22T10:19:00Z">
        <w:r w:rsidR="00FB3906" w:rsidDel="005A2685">
          <w:rPr>
            <w:rFonts w:ascii="Times New Roman" w:hAnsi="Times New Roman" w:cs="Times New Roman"/>
          </w:rPr>
          <w:t xml:space="preserve">However, </w:t>
        </w:r>
        <w:r w:rsidR="004D48BA" w:rsidDel="005A2685">
          <w:rPr>
            <w:rFonts w:ascii="Times New Roman" w:hAnsi="Times New Roman" w:cs="Times New Roman"/>
          </w:rPr>
          <w:t>one of the</w:t>
        </w:r>
        <w:r w:rsidR="00FB3906" w:rsidDel="005A2685">
          <w:rPr>
            <w:rFonts w:ascii="Times New Roman" w:hAnsi="Times New Roman" w:cs="Times New Roman"/>
          </w:rPr>
          <w:t xml:space="preserve"> most common </w:t>
        </w:r>
        <w:r w:rsidR="004D48BA" w:rsidDel="005A2685">
          <w:rPr>
            <w:rFonts w:ascii="Times New Roman" w:hAnsi="Times New Roman" w:cs="Times New Roman"/>
          </w:rPr>
          <w:t xml:space="preserve">phylogenetic comparative </w:t>
        </w:r>
        <w:r w:rsidR="00FB3906" w:rsidDel="005A2685">
          <w:rPr>
            <w:rFonts w:ascii="Times New Roman" w:hAnsi="Times New Roman" w:cs="Times New Roman"/>
          </w:rPr>
          <w:t>approach</w:t>
        </w:r>
        <w:r w:rsidR="004D48BA" w:rsidDel="005A2685">
          <w:rPr>
            <w:rFonts w:ascii="Times New Roman" w:hAnsi="Times New Roman" w:cs="Times New Roman"/>
          </w:rPr>
          <w:t>es</w:t>
        </w:r>
        <w:r w:rsidR="00FB3906" w:rsidDel="005A2685">
          <w:rPr>
            <w:rFonts w:ascii="Times New Roman" w:hAnsi="Times New Roman" w:cs="Times New Roman"/>
          </w:rPr>
          <w:t xml:space="preserve"> taken to study adaptive evolution over long time scales</w:t>
        </w:r>
        <w:r w:rsidR="004D48BA" w:rsidDel="005A2685">
          <w:rPr>
            <w:rFonts w:ascii="Times New Roman" w:hAnsi="Times New Roman" w:cs="Times New Roman"/>
          </w:rPr>
          <w:t xml:space="preserve">, the Ornstein-Uhlenbeck (OU) model, either </w:t>
        </w:r>
        <w:r w:rsidR="004D48BA" w:rsidRPr="00590995" w:rsidDel="005A2685">
          <w:rPr>
            <w:rFonts w:ascii="Times New Roman" w:hAnsi="Times New Roman" w:cs="Times New Roman"/>
          </w:rPr>
          <w:t>assum</w:t>
        </w:r>
        <w:r w:rsidR="004D48BA" w:rsidDel="005A2685">
          <w:rPr>
            <w:rFonts w:ascii="Times New Roman" w:hAnsi="Times New Roman" w:cs="Times New Roman"/>
          </w:rPr>
          <w:t>e</w:t>
        </w:r>
        <w:r w:rsidR="00AD5F38" w:rsidDel="005A2685">
          <w:rPr>
            <w:rFonts w:ascii="Times New Roman" w:hAnsi="Times New Roman" w:cs="Times New Roman"/>
          </w:rPr>
          <w:t xml:space="preserve">s fixed discrete character evolution </w:t>
        </w:r>
        <w:r w:rsidR="004D48BA" w:rsidDel="005A2685">
          <w:rPr>
            <w:rFonts w:ascii="Times New Roman" w:hAnsi="Times New Roman" w:cs="Times New Roman"/>
          </w:rPr>
          <w:t xml:space="preserve">a priori </w:t>
        </w:r>
        <w:r w:rsidR="004D48BA" w:rsidRPr="00590995" w:rsidDel="005A2685">
          <w:rPr>
            <w:rFonts w:ascii="Times New Roman" w:hAnsi="Times New Roman" w:cs="Times New Roman"/>
          </w:rPr>
          <w:fldChar w:fldCharType="begin"/>
        </w:r>
        <w:r w:rsidR="004D48BA" w:rsidDel="005A2685">
          <w:rPr>
            <w:rFonts w:ascii="Times New Roman" w:hAnsi="Times New Roman" w:cs="Times New Roman"/>
          </w:rPr>
          <w:instrText xml:space="preserve"> ADDIN ZOTERO_ITEM CSL_CITATION {"citationID":"yUVECzWV","properties":{"formattedCitation":"(Butler and King 2004; Hansen et al. 2008; Beaulieu et al. 2012)","plainCitation":"(Butler and King 2004; Hansen et al. 2008; Beaulieu et al. 2012)","dontUpdate":true,"noteIndex":0},"citationItems":[{"id":1036,"uris":["http://zotero.org/users/local/X8CzRyu0/items/US3Z4ARG"],"uri":["http://zotero.org/users/local/X8CzRyu0/items/US3Z4ARG"],"itemData":{"id":1036,"type":"article-journal","container-title":"The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C."}],"issued":{"date-parts":[["2012"]]}},"label":"page"}],"schema":"https://github.com/citation-style-language/schema/raw/master/csl-citation.json"} </w:instrText>
        </w:r>
        <w:r w:rsidR="004D48BA" w:rsidRPr="00590995" w:rsidDel="005A2685">
          <w:rPr>
            <w:rFonts w:ascii="Times New Roman" w:hAnsi="Times New Roman" w:cs="Times New Roman"/>
          </w:rPr>
          <w:fldChar w:fldCharType="separate"/>
        </w:r>
        <w:r w:rsidR="004D48BA" w:rsidDel="005A2685">
          <w:rPr>
            <w:rFonts w:ascii="Times New Roman" w:hAnsi="Times New Roman" w:cs="Times New Roman"/>
            <w:noProof/>
          </w:rPr>
          <w:t>(e.g., Butler and King 2004; Hansen et al. 2008; Beaulieu et al. 2012)</w:t>
        </w:r>
        <w:r w:rsidR="004D48BA" w:rsidRPr="00590995" w:rsidDel="005A2685">
          <w:rPr>
            <w:rFonts w:ascii="Times New Roman" w:hAnsi="Times New Roman" w:cs="Times New Roman"/>
          </w:rPr>
          <w:fldChar w:fldCharType="end"/>
        </w:r>
        <w:r w:rsidR="004D48BA" w:rsidDel="005A2685">
          <w:rPr>
            <w:rFonts w:ascii="Times New Roman" w:hAnsi="Times New Roman" w:cs="Times New Roman"/>
          </w:rPr>
          <w:t xml:space="preserve"> or infer</w:t>
        </w:r>
        <w:r w:rsidR="00FD57CF" w:rsidDel="005A2685">
          <w:rPr>
            <w:rFonts w:ascii="Times New Roman" w:hAnsi="Times New Roman" w:cs="Times New Roman"/>
          </w:rPr>
          <w:t xml:space="preserve">s the </w:t>
        </w:r>
        <w:r w:rsidR="004D48BA" w:rsidDel="005A2685">
          <w:rPr>
            <w:rFonts w:ascii="Times New Roman" w:hAnsi="Times New Roman" w:cs="Times New Roman"/>
          </w:rPr>
          <w:t xml:space="preserve">underling </w:t>
        </w:r>
        <w:r w:rsidR="00FD57CF" w:rsidDel="005A2685">
          <w:rPr>
            <w:rFonts w:ascii="Times New Roman" w:hAnsi="Times New Roman" w:cs="Times New Roman"/>
          </w:rPr>
          <w:t xml:space="preserve">discrete character regime </w:t>
        </w:r>
        <w:r w:rsidR="004D48BA" w:rsidDel="005A2685">
          <w:rPr>
            <w:rFonts w:ascii="Times New Roman" w:hAnsi="Times New Roman" w:cs="Times New Roman"/>
          </w:rPr>
          <w:t xml:space="preserve">based </w:t>
        </w:r>
        <w:r w:rsidR="00FD57CF" w:rsidDel="005A2685">
          <w:rPr>
            <w:rFonts w:ascii="Times New Roman" w:hAnsi="Times New Roman" w:cs="Times New Roman"/>
          </w:rPr>
          <w:t xml:space="preserve">solely </w:t>
        </w:r>
        <w:r w:rsidR="004D48BA" w:rsidDel="005A2685">
          <w:rPr>
            <w:rFonts w:ascii="Times New Roman" w:hAnsi="Times New Roman" w:cs="Times New Roman"/>
          </w:rPr>
          <w:t xml:space="preserve">on the distribution of the continuous trait often called “shift-detection” </w:t>
        </w:r>
        <w:r w:rsidR="004D48BA" w:rsidDel="005A2685">
          <w:rPr>
            <w:rFonts w:ascii="Times New Roman" w:hAnsi="Times New Roman" w:cs="Times New Roman"/>
          </w:rPr>
          <w:fldChar w:fldCharType="begin"/>
        </w:r>
        <w:r w:rsidR="004D48BA" w:rsidDel="005A2685">
          <w:rPr>
            <w:rFonts w:ascii="Times New Roman" w:hAnsi="Times New Roman" w:cs="Times New Roman"/>
          </w:rPr>
          <w:instrText xml:space="preserve"> ADDIN ZOTERO_ITEM CSL_CITATION {"citationID":"53zD9OYC","properties":{"custom":"(e.g. Ingram and Mahler 2013; Uyeda and Harmon 2014; Khabbazian et al. 2016)","formattedCitation":"(e.g. Ingram and Mahler 2013; Uyeda and Harmon 2014; Khabbazian et al. 2016)","plainCitation":"(e.g. Ingram and Mahler 2013; Uyeda and Harmon 2014; Khabbazian et al. 2016)","noteIndex":0},"citationItems":[{"id":"LSV4SPMQ/uZHWwoci","uris":["http://zotero.org/users/local/X8CzRyu0/items/BVWGHUSH"],"uri":["http://zotero.org/users/local/X8CzRyu0/items/BVWGHUSH"],"itemData":{"id":7391,"type":"article-journal","container-title":"Methods in ecology and evolution","issue":"5","note":"ISBN: 2041-210X\npublisher: Wiley Online Library","page":"416-425","title":"SURFACE: detecting convergent evolution from comparative data by fitting Ornstein‐Uhlenbeck models with stepwise Akaike Information Criterion","volume":"4","author":[{"family":"Ingram","given":"Travis"},{"family":"Mahler","given":"D. Luke"}],"issued":{"date-parts":[["2013"]]}},"label":"page"},{"id":7392,"uris":["http://zotero.org/users/local/X8CzRyu0/items/EKESYY4N"],"uri":["http://zotero.org/users/local/X8CzRyu0/items/EKESYY4N"],"itemData":{"id":7392,"type":"article-journal","container-title":"Systematic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sidR="004D48BA" w:rsidDel="005A2685">
          <w:rPr>
            <w:rFonts w:ascii="Times New Roman" w:hAnsi="Times New Roman" w:cs="Times New Roman"/>
          </w:rPr>
          <w:fldChar w:fldCharType="separate"/>
        </w:r>
        <w:r w:rsidR="004D48BA" w:rsidDel="005A2685">
          <w:rPr>
            <w:rFonts w:ascii="Times New Roman" w:hAnsi="Times New Roman" w:cs="Times New Roman"/>
            <w:noProof/>
          </w:rPr>
          <w:t>(e.g., Ingram and Mahler 2013; Uyeda and Harmon 2014; Khabbazian et al. 2016)</w:t>
        </w:r>
        <w:r w:rsidR="004D48BA" w:rsidDel="005A2685">
          <w:rPr>
            <w:rFonts w:ascii="Times New Roman" w:hAnsi="Times New Roman" w:cs="Times New Roman"/>
          </w:rPr>
          <w:fldChar w:fldCharType="end"/>
        </w:r>
        <w:r w:rsidR="004D48BA" w:rsidRPr="00590995" w:rsidDel="005A2685">
          <w:rPr>
            <w:rFonts w:ascii="Times New Roman" w:hAnsi="Times New Roman" w:cs="Times New Roman"/>
          </w:rPr>
          <w:t xml:space="preserve">. </w:t>
        </w:r>
        <w:r w:rsidR="007B5FDB" w:rsidDel="005A2685">
          <w:rPr>
            <w:rFonts w:ascii="Times New Roman" w:hAnsi="Times New Roman" w:cs="Times New Roman"/>
          </w:rPr>
          <w:t xml:space="preserve">Although these approaches are useful, they assume that the combination of independently estimated discrete and continuous models will produce a joint </w:t>
        </w:r>
        <w:r w:rsidR="00B723D7" w:rsidDel="005A2685">
          <w:rPr>
            <w:rFonts w:ascii="Times New Roman" w:hAnsi="Times New Roman" w:cs="Times New Roman"/>
          </w:rPr>
          <w:t>model</w:t>
        </w:r>
        <w:r w:rsidR="007B5FDB" w:rsidDel="005A2685">
          <w:rPr>
            <w:rFonts w:ascii="Times New Roman" w:hAnsi="Times New Roman" w:cs="Times New Roman"/>
          </w:rPr>
          <w:t xml:space="preserve"> – the theoretical and practical implications of which have not been thoroughly explored. </w:t>
        </w:r>
      </w:moveFrom>
      <w:moveFromRangeEnd w:id="95"/>
    </w:p>
    <w:p w14:paraId="64E7C665" w14:textId="58F5E682" w:rsidR="001863CA" w:rsidRDefault="00952192" w:rsidP="00AB49A1">
      <w:pPr>
        <w:spacing w:line="360" w:lineRule="auto"/>
        <w:ind w:firstLine="720"/>
        <w:rPr>
          <w:rFonts w:ascii="Times New Roman" w:hAnsi="Times New Roman" w:cs="Times New Roman"/>
        </w:rPr>
      </w:pPr>
      <w:del w:id="97" w:author="Jeremy Michael Beaulieu" w:date="2021-11-22T10:33:00Z">
        <w:r w:rsidDel="00B34E15">
          <w:rPr>
            <w:rFonts w:ascii="Times New Roman" w:hAnsi="Times New Roman" w:cs="Times New Roman"/>
          </w:rPr>
          <w:delText xml:space="preserve">Previous approaches </w:delText>
        </w:r>
      </w:del>
      <w:del w:id="98" w:author="Jeremy Michael Beaulieu" w:date="2021-11-22T10:29:00Z">
        <w:r w:rsidR="004D48BA" w:rsidDel="00B13339">
          <w:rPr>
            <w:rFonts w:ascii="Times New Roman" w:hAnsi="Times New Roman" w:cs="Times New Roman"/>
          </w:rPr>
          <w:delText xml:space="preserve">often </w:delText>
        </w:r>
      </w:del>
      <w:del w:id="99" w:author="Jeremy Michael Beaulieu" w:date="2021-11-22T10:33:00Z">
        <w:r w:rsidR="004D48BA" w:rsidDel="00B34E15">
          <w:rPr>
            <w:rFonts w:ascii="Times New Roman" w:hAnsi="Times New Roman" w:cs="Times New Roman"/>
          </w:rPr>
          <w:delText>generate</w:delText>
        </w:r>
      </w:del>
      <w:ins w:id="100" w:author="Jeremy Michael Beaulieu" w:date="2021-11-23T11:19:00Z">
        <w:r w:rsidR="007A2BA6" w:rsidRPr="007A2BA6">
          <w:t xml:space="preserve"> </w:t>
        </w:r>
        <w:r w:rsidR="007A2BA6" w:rsidRPr="007A2BA6">
          <w:rPr>
            <w:rFonts w:ascii="Times New Roman" w:hAnsi="Times New Roman" w:cs="Times New Roman"/>
          </w:rPr>
          <w:t xml:space="preserve">Progress along these lines has mostly involved acknowledging uncertainty in the evolution of the discrete character by way of stochastic maps. That is, a </w:t>
        </w:r>
      </w:ins>
      <w:ins w:id="101" w:author="Jeremy Michael Beaulieu" w:date="2021-11-23T13:16:00Z">
        <w:r w:rsidR="00DB44E0">
          <w:rPr>
            <w:rFonts w:ascii="Times New Roman" w:hAnsi="Times New Roman" w:cs="Times New Roman"/>
          </w:rPr>
          <w:t>large set of alternative</w:t>
        </w:r>
      </w:ins>
      <w:ins w:id="102" w:author="Jeremy Michael Beaulieu" w:date="2021-11-23T11:19:00Z">
        <w:r w:rsidR="007A2BA6" w:rsidRPr="007A2BA6">
          <w:rPr>
            <w:rFonts w:ascii="Times New Roman" w:hAnsi="Times New Roman" w:cs="Times New Roman"/>
          </w:rPr>
          <w:t xml:space="preserve"> reconstructions of the discrete character are obtained</w:t>
        </w:r>
      </w:ins>
      <w:ins w:id="103" w:author="O'Meara, Brian C" w:date="2021-12-02T09:46:00Z">
        <w:r w:rsidR="00604851">
          <w:rPr>
            <w:rFonts w:ascii="Times New Roman" w:hAnsi="Times New Roman" w:cs="Times New Roman"/>
          </w:rPr>
          <w:t xml:space="preserve"> completely uninformed by the continuous trait</w:t>
        </w:r>
      </w:ins>
      <w:ins w:id="104" w:author="O'Meara, Brian C" w:date="2021-12-02T09:47:00Z">
        <w:r w:rsidR="00604851">
          <w:rPr>
            <w:rFonts w:ascii="Times New Roman" w:hAnsi="Times New Roman" w:cs="Times New Roman"/>
          </w:rPr>
          <w:t>’s evolution</w:t>
        </w:r>
      </w:ins>
      <w:ins w:id="105" w:author="Jeremy Michael Beaulieu" w:date="2021-11-23T11:19:00Z">
        <w:r w:rsidR="007A2BA6" w:rsidRPr="007A2BA6">
          <w:rPr>
            <w:rFonts w:ascii="Times New Roman" w:hAnsi="Times New Roman" w:cs="Times New Roman"/>
          </w:rPr>
          <w:t>, then the likelihood of the continuous character becomes the average of the likelihoods across these maps</w:t>
        </w:r>
      </w:ins>
      <w:ins w:id="106" w:author="Jeremy Michael Beaulieu" w:date="2021-11-30T11:15:00Z">
        <w:r w:rsidR="007D06F6">
          <w:rPr>
            <w:rFonts w:ascii="Times New Roman" w:hAnsi="Times New Roman" w:cs="Times New Roman"/>
          </w:rPr>
          <w:t xml:space="preserve"> (e.g., Revell 2012)</w:t>
        </w:r>
      </w:ins>
      <w:ins w:id="107" w:author="Jeremy Michael Beaulieu" w:date="2021-11-23T11:19:00Z">
        <w:r w:rsidR="007A2BA6" w:rsidRPr="007A2BA6">
          <w:rPr>
            <w:rFonts w:ascii="Times New Roman" w:hAnsi="Times New Roman" w:cs="Times New Roman"/>
          </w:rPr>
          <w:t>. The advantage of this approach is that there is an explicit model for how regimes change through time, but the evolution of these regimes remains entirely independent of the continuous trait</w:t>
        </w:r>
      </w:ins>
      <w:ins w:id="108" w:author="Jeremy Michael Beaulieu" w:date="2021-11-30T11:15:00Z">
        <w:r w:rsidR="007D06F6">
          <w:rPr>
            <w:rFonts w:ascii="Times New Roman" w:hAnsi="Times New Roman" w:cs="Times New Roman"/>
          </w:rPr>
          <w:t>,</w:t>
        </w:r>
      </w:ins>
      <w:ins w:id="109" w:author="Jeremy Michael Beaulieu" w:date="2021-11-23T11:19:00Z">
        <w:r w:rsidR="007A2BA6" w:rsidRPr="007A2BA6">
          <w:rPr>
            <w:rFonts w:ascii="Times New Roman" w:hAnsi="Times New Roman" w:cs="Times New Roman"/>
          </w:rPr>
          <w:t xml:space="preserve"> and the probability of these regimes is not explicitly considered. For example, it </w:t>
        </w:r>
        <w:r w:rsidR="007D06F6">
          <w:rPr>
            <w:rFonts w:ascii="Times New Roman" w:hAnsi="Times New Roman" w:cs="Times New Roman"/>
          </w:rPr>
          <w:t>may be possible that the model that best</w:t>
        </w:r>
        <w:r w:rsidR="007A2BA6" w:rsidRPr="007A2BA6">
          <w:rPr>
            <w:rFonts w:ascii="Times New Roman" w:hAnsi="Times New Roman" w:cs="Times New Roman"/>
          </w:rPr>
          <w:t xml:space="preserve"> fits the discrete data generates stochastic maps which do not fit the continuous data. A promising approach was recently described for detecting adaptive codon evolution (Jones et al 2020), where a set of maps obtained for a discrete phenotype under a standard Markov process is optimized along with parameters associated with genotype properties, thus forcing </w:t>
        </w:r>
      </w:ins>
      <w:ins w:id="110" w:author="Jeremy Michael Beaulieu" w:date="2021-11-30T11:16:00Z">
        <w:r w:rsidR="007D06F6">
          <w:rPr>
            <w:rFonts w:ascii="Times New Roman" w:hAnsi="Times New Roman" w:cs="Times New Roman"/>
          </w:rPr>
          <w:t>an emergent</w:t>
        </w:r>
      </w:ins>
      <w:ins w:id="111" w:author="Jeremy Michael Beaulieu" w:date="2021-11-23T11:19:00Z">
        <w:r w:rsidR="007A2BA6" w:rsidRPr="007A2BA6">
          <w:rPr>
            <w:rFonts w:ascii="Times New Roman" w:hAnsi="Times New Roman" w:cs="Times New Roman"/>
          </w:rPr>
          <w:t xml:space="preserve"> dependency between the two. Similarly, May and Moore (2020) developed a joint model for discrete and continuous characters under a state-d</w:t>
        </w:r>
        <w:r w:rsidR="00DB44E0">
          <w:rPr>
            <w:rFonts w:ascii="Times New Roman" w:hAnsi="Times New Roman" w:cs="Times New Roman"/>
          </w:rPr>
          <w:t xml:space="preserve">ependent Brownian motion model. Their </w:t>
        </w:r>
      </w:ins>
      <w:ins w:id="112" w:author="Jeremy Michael Beaulieu" w:date="2021-11-23T13:14:00Z">
        <w:r w:rsidR="00DB44E0">
          <w:rPr>
            <w:rFonts w:ascii="Times New Roman" w:hAnsi="Times New Roman" w:cs="Times New Roman"/>
          </w:rPr>
          <w:t xml:space="preserve">approach takes advantage of a </w:t>
        </w:r>
      </w:ins>
      <w:ins w:id="113" w:author="Jeremy Michael Beaulieu" w:date="2021-11-23T13:15:00Z">
        <w:r w:rsidR="00DB44E0">
          <w:rPr>
            <w:rFonts w:ascii="Times New Roman" w:hAnsi="Times New Roman" w:cs="Times New Roman"/>
          </w:rPr>
          <w:lastRenderedPageBreak/>
          <w:t xml:space="preserve">Bayesian </w:t>
        </w:r>
      </w:ins>
      <w:ins w:id="114" w:author="Jeremy Michael Beaulieu" w:date="2021-11-23T13:16:00Z">
        <w:r w:rsidR="00DB44E0">
          <w:rPr>
            <w:rFonts w:ascii="Times New Roman" w:hAnsi="Times New Roman" w:cs="Times New Roman"/>
          </w:rPr>
          <w:t xml:space="preserve">framework </w:t>
        </w:r>
        <w:proofErr w:type="gramStart"/>
        <w:r w:rsidR="00DB44E0">
          <w:rPr>
            <w:rFonts w:ascii="Times New Roman" w:hAnsi="Times New Roman" w:cs="Times New Roman"/>
          </w:rPr>
          <w:t>through the use of</w:t>
        </w:r>
        <w:proofErr w:type="gramEnd"/>
        <w:r w:rsidR="00DB44E0">
          <w:rPr>
            <w:rFonts w:ascii="Times New Roman" w:hAnsi="Times New Roman" w:cs="Times New Roman"/>
          </w:rPr>
          <w:t xml:space="preserve"> priors in </w:t>
        </w:r>
      </w:ins>
      <w:ins w:id="115" w:author="Jeremy Michael Beaulieu" w:date="2021-11-23T13:14:00Z">
        <w:r w:rsidR="00DB44E0">
          <w:rPr>
            <w:rFonts w:ascii="Times New Roman" w:hAnsi="Times New Roman" w:cs="Times New Roman"/>
          </w:rPr>
          <w:t xml:space="preserve">order to </w:t>
        </w:r>
      </w:ins>
      <w:ins w:id="116" w:author="Jeremy Michael Beaulieu" w:date="2021-11-23T11:19:00Z">
        <w:r w:rsidR="00DB44E0">
          <w:rPr>
            <w:rFonts w:ascii="Times New Roman" w:hAnsi="Times New Roman" w:cs="Times New Roman"/>
          </w:rPr>
          <w:t xml:space="preserve">accommodate variation in the </w:t>
        </w:r>
      </w:ins>
      <w:ins w:id="117" w:author="Jeremy Michael Beaulieu" w:date="2021-11-23T13:13:00Z">
        <w:r w:rsidR="00DB44E0">
          <w:rPr>
            <w:rFonts w:ascii="Times New Roman" w:hAnsi="Times New Roman" w:cs="Times New Roman"/>
          </w:rPr>
          <w:t xml:space="preserve">“background” rate of evolution in the continuous trait (i.e., rate variation across lineages that is independent of the discrete character under consideration). </w:t>
        </w:r>
      </w:ins>
      <w:ins w:id="118" w:author="Jeremy Michael Beaulieu" w:date="2021-11-23T11:19:00Z">
        <w:r w:rsidR="007A2BA6" w:rsidRPr="007A2BA6">
          <w:rPr>
            <w:rFonts w:ascii="Times New Roman" w:hAnsi="Times New Roman" w:cs="Times New Roman"/>
          </w:rPr>
          <w:t xml:space="preserve">The </w:t>
        </w:r>
      </w:ins>
      <w:ins w:id="119" w:author="Jeremy Michael Beaulieu" w:date="2021-11-23T11:26:00Z">
        <w:r w:rsidR="005D4456">
          <w:rPr>
            <w:rFonts w:ascii="Times New Roman" w:hAnsi="Times New Roman" w:cs="Times New Roman"/>
          </w:rPr>
          <w:t xml:space="preserve">novel </w:t>
        </w:r>
      </w:ins>
      <w:ins w:id="120" w:author="Jeremy Michael Beaulieu" w:date="2021-11-23T11:19:00Z">
        <w:r w:rsidR="007A2BA6" w:rsidRPr="007A2BA6">
          <w:rPr>
            <w:rFonts w:ascii="Times New Roman" w:hAnsi="Times New Roman" w:cs="Times New Roman"/>
          </w:rPr>
          <w:t>Bayesian pipeline recently developed by Tribble et al. (2021) is the first attempt that we are aware of for jointly modeling discrete and continuous traits under an OU framework. Their approach samples discrete stochastic mappings</w:t>
        </w:r>
      </w:ins>
      <w:ins w:id="121" w:author="O'Meara, Brian C" w:date="2021-12-02T09:48:00Z">
        <w:r w:rsidR="00604851">
          <w:rPr>
            <w:rFonts w:ascii="Times New Roman" w:hAnsi="Times New Roman" w:cs="Times New Roman"/>
          </w:rPr>
          <w:t xml:space="preserve"> informed solely by the discrete trait</w:t>
        </w:r>
      </w:ins>
      <w:ins w:id="122" w:author="Jeremy Michael Beaulieu" w:date="2021-11-23T11:19:00Z">
        <w:r w:rsidR="007A2BA6" w:rsidRPr="007A2BA6">
          <w:rPr>
            <w:rFonts w:ascii="Times New Roman" w:hAnsi="Times New Roman" w:cs="Times New Roman"/>
          </w:rPr>
          <w:t xml:space="preserve"> along with regime mappings which were informed solely by the continuous trait while accounting for the potential of hidden variation. This method allows for a more effective test of correlation between the discrete and continuous characters.</w:t>
        </w:r>
      </w:ins>
      <w:del w:id="123" w:author="Jeremy Michael Beaulieu" w:date="2021-11-22T10:33:00Z">
        <w:r w:rsidDel="00B34E15">
          <w:rPr>
            <w:rFonts w:ascii="Times New Roman" w:hAnsi="Times New Roman" w:cs="Times New Roman"/>
          </w:rPr>
          <w:delText xml:space="preserve"> a</w:delText>
        </w:r>
      </w:del>
      <w:del w:id="124" w:author="Jeremy Michael Beaulieu" w:date="2021-11-23T11:19:00Z">
        <w:r w:rsidDel="007A2BA6">
          <w:rPr>
            <w:rFonts w:ascii="Times New Roman" w:hAnsi="Times New Roman" w:cs="Times New Roman"/>
          </w:rPr>
          <w:delText xml:space="preserve"> discrete regime</w:delText>
        </w:r>
      </w:del>
      <w:del w:id="125" w:author="Jeremy Michael Beaulieu" w:date="2021-11-23T10:21:00Z">
        <w:r w:rsidDel="0075011E">
          <w:rPr>
            <w:rFonts w:ascii="Times New Roman" w:hAnsi="Times New Roman" w:cs="Times New Roman"/>
          </w:rPr>
          <w:delText xml:space="preserve"> </w:delText>
        </w:r>
      </w:del>
      <w:del w:id="126" w:author="Jeremy Michael Beaulieu" w:date="2021-11-23T11:19:00Z">
        <w:r w:rsidDel="007A2BA6">
          <w:rPr>
            <w:rFonts w:ascii="Times New Roman" w:hAnsi="Times New Roman" w:cs="Times New Roman"/>
          </w:rPr>
          <w:delText>painting</w:delText>
        </w:r>
        <w:r w:rsidR="004D48BA" w:rsidDel="007A2BA6">
          <w:rPr>
            <w:rFonts w:ascii="Times New Roman" w:hAnsi="Times New Roman" w:cs="Times New Roman"/>
          </w:rPr>
          <w:delText xml:space="preserve"> through stochastic mapping, a form of ancestral state reconstruction (ASR) </w:delText>
        </w:r>
        <w:r w:rsidR="004D48BA" w:rsidDel="007A2BA6">
          <w:rPr>
            <w:rFonts w:ascii="Times New Roman" w:hAnsi="Times New Roman" w:cs="Times New Roman"/>
          </w:rPr>
          <w:fldChar w:fldCharType="begin"/>
        </w:r>
        <w:r w:rsidR="004D48BA" w:rsidDel="007A2BA6">
          <w:rPr>
            <w:rFonts w:ascii="Times New Roman" w:hAnsi="Times New Roman" w:cs="Times New Roman"/>
          </w:rPr>
          <w:delInstrText xml:space="preserve"> ADDIN ZOTERO_ITEM CSL_CITATION {"citationID":"NG4PY7AU","properties":{"formattedCitation":"(Revell 2013)","plainCitation":"(Revell 2013)","noteIndex":0},"citationItems":[{"id":6816,"uris":["http://zotero.org/users/local/X8CzRyu0/items/YWZ7QJUS"],"uri":["http://zotero.org/users/local/X8CzRyu0/items/YWZ7QJUS"],"itemData":{"id":6816,"type":"article-journal","container-title":"Systematic Biology","DOI":"10.1093/sysbio/sys084","ISSN":"1076-836X, 1063-5157","issue":"2","language":"en","page":"339-345","source":"Crossref","title":"A Comment on the Use of Stochastic Character Maps to Estimate Evolutionary Rate Variation in a Continuously Valued Trait","volume":"62","author":[{"family":"Revell","given":"Liam J."}],"issued":{"date-parts":[["2013",3,1]]}}}],"schema":"https://github.com/citation-style-language/schema/raw/master/csl-citation.json"} </w:delInstrText>
        </w:r>
        <w:r w:rsidR="004D48BA" w:rsidDel="007A2BA6">
          <w:rPr>
            <w:rFonts w:ascii="Times New Roman" w:hAnsi="Times New Roman" w:cs="Times New Roman"/>
          </w:rPr>
          <w:fldChar w:fldCharType="separate"/>
        </w:r>
        <w:r w:rsidR="004D48BA" w:rsidDel="007A2BA6">
          <w:rPr>
            <w:rFonts w:ascii="Times New Roman" w:hAnsi="Times New Roman" w:cs="Times New Roman"/>
            <w:noProof/>
          </w:rPr>
          <w:delText>(Revell 2013)</w:delText>
        </w:r>
        <w:r w:rsidR="004D48BA" w:rsidDel="007A2BA6">
          <w:rPr>
            <w:rFonts w:ascii="Times New Roman" w:hAnsi="Times New Roman" w:cs="Times New Roman"/>
          </w:rPr>
          <w:fldChar w:fldCharType="end"/>
        </w:r>
        <w:r w:rsidR="004D48BA" w:rsidDel="007A2BA6">
          <w:rPr>
            <w:rFonts w:ascii="Times New Roman" w:hAnsi="Times New Roman" w:cs="Times New Roman"/>
          </w:rPr>
          <w:delText xml:space="preserve">. The advantage of this approach is that there is an explicit model for how regimes change through time. However, the evolution of these regimes is entirely independent of the continuous trait and the probability of these regimes is not explicitly considered. For example, it may be possible that the model which fits the discrete data best generates stochastic maps which do not fit the continuous data. Under this approach, although we have explicitly considered how regimes change, we have not considered whether the changes are appropriate for the continuous trait. The second approach of detecting shifts in underlying regimes can consider both the discrete and continuous character by evaluating the likelihood of the continuous character given a regime painting which matches the discrete data. These methods work quite well at detecting shifts although a modified BIC should be used to avoid overfitting </w:delText>
        </w:r>
        <w:r w:rsidR="004D48BA" w:rsidDel="007A2BA6">
          <w:rPr>
            <w:rFonts w:ascii="Times New Roman" w:hAnsi="Times New Roman" w:cs="Times New Roman"/>
          </w:rPr>
          <w:fldChar w:fldCharType="begin"/>
        </w:r>
        <w:r w:rsidR="004D48BA" w:rsidDel="007A2BA6">
          <w:rPr>
            <w:rFonts w:ascii="Times New Roman" w:hAnsi="Times New Roman" w:cs="Times New Roman"/>
          </w:rPr>
          <w:delInstrText xml:space="preserve"> ADDIN ZOTERO_ITEM CSL_CITATION {"citationID":"NBWYuaCp","properties":{"formattedCitation":"(Khabbazian et al. 2016)","plainCitation":"(Khabbazian et al. 2016)","noteIndex":0},"citationItems":[{"id":6692,"uris":["http://zotero.org/users/local/X8CzRyu0/items/T55K2HQ6"],"uri":["http://zotero.org/users/local/X8CzRyu0/items/T55K2HQ6"],"itemData":{"id":6692,"type":"article-journal","abstract":"The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schema":"https://github.com/citation-style-language/schema/raw/master/csl-citation.json"} </w:delInstrText>
        </w:r>
        <w:r w:rsidR="004D48BA" w:rsidDel="007A2BA6">
          <w:rPr>
            <w:rFonts w:ascii="Times New Roman" w:hAnsi="Times New Roman" w:cs="Times New Roman"/>
          </w:rPr>
          <w:fldChar w:fldCharType="separate"/>
        </w:r>
        <w:r w:rsidR="004D48BA" w:rsidDel="007A2BA6">
          <w:rPr>
            <w:rFonts w:ascii="Times New Roman" w:hAnsi="Times New Roman" w:cs="Times New Roman"/>
            <w:noProof/>
          </w:rPr>
          <w:delText>(Khabbazian et al. 2016)</w:delText>
        </w:r>
        <w:r w:rsidR="004D48BA" w:rsidDel="007A2BA6">
          <w:rPr>
            <w:rFonts w:ascii="Times New Roman" w:hAnsi="Times New Roman" w:cs="Times New Roman"/>
          </w:rPr>
          <w:fldChar w:fldCharType="end"/>
        </w:r>
        <w:r w:rsidR="004D48BA" w:rsidDel="007A2BA6">
          <w:rPr>
            <w:rFonts w:ascii="Times New Roman" w:hAnsi="Times New Roman" w:cs="Times New Roman"/>
          </w:rPr>
          <w:delText xml:space="preserve">. The shift detection approach can be taken a step further, as in the case of </w:delText>
        </w:r>
        <w:r w:rsidR="004D48BA" w:rsidDel="007A2BA6">
          <w:rPr>
            <w:rFonts w:ascii="Times New Roman" w:hAnsi="Times New Roman" w:cs="Times New Roman"/>
          </w:rPr>
          <w:fldChar w:fldCharType="begin"/>
        </w:r>
        <w:r w:rsidR="004D48BA" w:rsidDel="007A2BA6">
          <w:rPr>
            <w:rFonts w:ascii="Times New Roman" w:hAnsi="Times New Roman" w:cs="Times New Roman"/>
          </w:rPr>
          <w:delInstrText xml:space="preserve"> ADDIN ZOTERO_ITEM CSL_CITATION {"citationID":"U0n6jZVu","properties":{"formattedCitation":"(Uyeda et al. 2018)","plainCitation":"(Uyeda et al. 2018)","dontUpdate":true,"noteIndex":0},"citationItems":[{"id":769,"uris":["http://zotero.org/users/local/X8CzRyu0/items/YIX5KQM9"],"uri":["http://zotero.org/users/local/X8CzRyu0/items/YIX5KQM9"],"itemData":{"id":769,"type":"article-journal","container-title":"Systematic Biology","DOI":"10.1093/sysbio/syy031","ISSN":"1063-5157, 1076-836X","issue":"6","language":"en","page":"1091-1109","source":"Crossref","title":"Rethinking phylogenetic comparative methods","volume":"67","author":[{"family":"Uyeda","given":"Josef C"},{"family":"Zenil-Ferguson","given":"Rosana"},{"family":"Pennell","given":"Matthew W"}],"editor":[{"family":"Matzke","given":"Nicholas"}],"issued":{"date-parts":[["2018",11,1]]}}}],"schema":"https://github.com/citation-style-language/schema/raw/master/csl-citation.json"} </w:delInstrText>
        </w:r>
        <w:r w:rsidR="004D48BA" w:rsidDel="007A2BA6">
          <w:rPr>
            <w:rFonts w:ascii="Times New Roman" w:hAnsi="Times New Roman" w:cs="Times New Roman"/>
          </w:rPr>
          <w:fldChar w:fldCharType="separate"/>
        </w:r>
        <w:r w:rsidR="004D48BA" w:rsidDel="007A2BA6">
          <w:rPr>
            <w:rFonts w:ascii="Times New Roman" w:hAnsi="Times New Roman" w:cs="Times New Roman"/>
            <w:noProof/>
          </w:rPr>
          <w:delText>Uyeda et al. (2018)</w:delText>
        </w:r>
        <w:r w:rsidR="004D48BA" w:rsidDel="007A2BA6">
          <w:rPr>
            <w:rFonts w:ascii="Times New Roman" w:hAnsi="Times New Roman" w:cs="Times New Roman"/>
          </w:rPr>
          <w:fldChar w:fldCharType="end"/>
        </w:r>
        <w:r w:rsidR="004D48BA" w:rsidDel="007A2BA6">
          <w:rPr>
            <w:rFonts w:ascii="Times New Roman" w:hAnsi="Times New Roman" w:cs="Times New Roman"/>
          </w:rPr>
          <w:delText xml:space="preserve">, who modeled a species’ underlying regime as the weighted average of regimes informed by shifts in the discrete character and regimes informed by the continuous data alone. </w:delText>
        </w:r>
        <w:r w:rsidR="000C012A" w:rsidDel="007A2BA6">
          <w:rPr>
            <w:rFonts w:ascii="Times New Roman" w:hAnsi="Times New Roman" w:cs="Times New Roman"/>
          </w:rPr>
          <w:delText>The novel Bayesian pipeline developed</w:delText>
        </w:r>
        <w:r w:rsidR="003B46E5" w:rsidDel="007A2BA6">
          <w:rPr>
            <w:rFonts w:ascii="Times New Roman" w:hAnsi="Times New Roman" w:cs="Times New Roman"/>
          </w:rPr>
          <w:delText xml:space="preserve"> by </w:delText>
        </w:r>
        <w:r w:rsidR="003B46E5" w:rsidRPr="00F80869" w:rsidDel="007A2BA6">
          <w:rPr>
            <w:rFonts w:ascii="Times New Roman" w:hAnsi="Times New Roman" w:cs="Times New Roman"/>
            <w:color w:val="FF0000"/>
          </w:rPr>
          <w:delText>Tribble et al. (2021)</w:delText>
        </w:r>
        <w:r w:rsidR="003B46E5" w:rsidDel="007A2BA6">
          <w:rPr>
            <w:rFonts w:ascii="Times New Roman" w:hAnsi="Times New Roman" w:cs="Times New Roman"/>
          </w:rPr>
          <w:delText xml:space="preserve">, </w:delText>
        </w:r>
        <w:r w:rsidR="000C012A" w:rsidDel="007A2BA6">
          <w:rPr>
            <w:rFonts w:ascii="Times New Roman" w:hAnsi="Times New Roman" w:cs="Times New Roman"/>
          </w:rPr>
          <w:delText>jointly sample</w:delText>
        </w:r>
        <w:r w:rsidR="003B46E5" w:rsidDel="007A2BA6">
          <w:rPr>
            <w:rFonts w:ascii="Times New Roman" w:hAnsi="Times New Roman" w:cs="Times New Roman"/>
          </w:rPr>
          <w:delText>s</w:delText>
        </w:r>
        <w:r w:rsidR="000C012A" w:rsidDel="007A2BA6">
          <w:rPr>
            <w:rFonts w:ascii="Times New Roman" w:hAnsi="Times New Roman" w:cs="Times New Roman"/>
          </w:rPr>
          <w:delText xml:space="preserve"> discrete stochastic mappings along with regime mappings which were informed solely by the continuous trait</w:delText>
        </w:r>
        <w:r w:rsidR="00A33567" w:rsidDel="007A2BA6">
          <w:rPr>
            <w:rFonts w:ascii="Times New Roman" w:hAnsi="Times New Roman" w:cs="Times New Roman"/>
          </w:rPr>
          <w:delText xml:space="preserve"> while accounting for the potential of hidden variation</w:delText>
        </w:r>
        <w:r w:rsidR="000C012A" w:rsidDel="007A2BA6">
          <w:rPr>
            <w:rFonts w:ascii="Times New Roman" w:hAnsi="Times New Roman" w:cs="Times New Roman"/>
          </w:rPr>
          <w:delText>. This method allows for a more effective test of correlation between the discrete and continuous characters.</w:delText>
        </w:r>
        <w:r w:rsidR="00A33567" w:rsidDel="007A2BA6">
          <w:rPr>
            <w:rFonts w:ascii="Times New Roman" w:hAnsi="Times New Roman" w:cs="Times New Roman"/>
          </w:rPr>
          <w:delText xml:space="preserve"> </w:delText>
        </w:r>
        <w:r w:rsidR="004D48BA" w:rsidDel="007A2BA6">
          <w:rPr>
            <w:rFonts w:ascii="Times New Roman" w:hAnsi="Times New Roman" w:cs="Times New Roman"/>
          </w:rPr>
          <w:delText xml:space="preserve">However, </w:delText>
        </w:r>
        <w:r w:rsidR="00A33567" w:rsidDel="007A2BA6">
          <w:rPr>
            <w:rFonts w:ascii="Times New Roman" w:hAnsi="Times New Roman" w:cs="Times New Roman"/>
          </w:rPr>
          <w:delText>these</w:delText>
        </w:r>
        <w:r w:rsidR="004D48BA" w:rsidDel="007A2BA6">
          <w:rPr>
            <w:rFonts w:ascii="Times New Roman" w:hAnsi="Times New Roman" w:cs="Times New Roman"/>
          </w:rPr>
          <w:delText xml:space="preserve"> approach</w:delText>
        </w:r>
        <w:r w:rsidR="00A33567" w:rsidDel="007A2BA6">
          <w:rPr>
            <w:rFonts w:ascii="Times New Roman" w:hAnsi="Times New Roman" w:cs="Times New Roman"/>
          </w:rPr>
          <w:delText>es</w:delText>
        </w:r>
        <w:r w:rsidR="004D48BA" w:rsidDel="007A2BA6">
          <w:rPr>
            <w:rFonts w:ascii="Times New Roman" w:hAnsi="Times New Roman" w:cs="Times New Roman"/>
          </w:rPr>
          <w:delText xml:space="preserve"> will suffer from the opposite problem of the ancestral state reconstruction approach. Although we will have explicitly considered the probability of our continuous data given regimes (which may or may not be informed by discrete character data), the probability of the regimes themselves is not explicitly considered. This could lead to scenarios where regimes are well suited for the continuous trait distribution, but poorly describe the discrete character.</w:delText>
        </w:r>
        <w:r w:rsidR="00AB49A1" w:rsidDel="007A2BA6">
          <w:rPr>
            <w:rFonts w:ascii="Times New Roman" w:hAnsi="Times New Roman" w:cs="Times New Roman"/>
          </w:rPr>
          <w:delText xml:space="preserve"> Finally</w:delText>
        </w:r>
        <w:r w:rsidR="009552FD" w:rsidDel="007A2BA6">
          <w:rPr>
            <w:rFonts w:ascii="Times New Roman" w:hAnsi="Times New Roman" w:cs="Times New Roman"/>
          </w:rPr>
          <w:delText xml:space="preserve">, </w:delText>
        </w:r>
        <w:r w:rsidR="00E160EB" w:rsidDel="007A2BA6">
          <w:rPr>
            <w:rFonts w:ascii="Times New Roman" w:hAnsi="Times New Roman" w:cs="Times New Roman"/>
          </w:rPr>
          <w:delText>a</w:delText>
        </w:r>
        <w:r w:rsidR="002912B4" w:rsidDel="007A2BA6">
          <w:rPr>
            <w:rFonts w:ascii="Times New Roman" w:hAnsi="Times New Roman" w:cs="Times New Roman"/>
          </w:rPr>
          <w:delText xml:space="preserve"> potential shortcoming of these methodologies is that they do not explicitly account for the joint probability of the discrete and continuous </w:delText>
        </w:r>
        <w:r w:rsidR="009552FD" w:rsidDel="007A2BA6">
          <w:rPr>
            <w:rFonts w:ascii="Times New Roman" w:hAnsi="Times New Roman" w:cs="Times New Roman"/>
          </w:rPr>
          <w:delText xml:space="preserve">parameter estimates </w:delText>
        </w:r>
        <w:r w:rsidR="002912B4" w:rsidDel="007A2BA6">
          <w:rPr>
            <w:rFonts w:ascii="Times New Roman" w:hAnsi="Times New Roman" w:cs="Times New Roman"/>
          </w:rPr>
          <w:delText>together.</w:delText>
        </w:r>
      </w:del>
      <w:r w:rsidR="002912B4">
        <w:rPr>
          <w:rFonts w:ascii="Times New Roman" w:hAnsi="Times New Roman" w:cs="Times New Roman"/>
        </w:rPr>
        <w:t xml:space="preserve"> </w:t>
      </w:r>
      <w:ins w:id="127" w:author="Jeremy Michael Beaulieu" w:date="2021-11-23T13:30:00Z">
        <w:r w:rsidR="00A16394" w:rsidRPr="00A16394">
          <w:rPr>
            <w:rFonts w:ascii="Times New Roman" w:hAnsi="Times New Roman" w:cs="Times New Roman"/>
          </w:rPr>
          <w:t xml:space="preserve">One drawback, however, is that they do not explicitly account for the joint probability of the discrete and continuous parameter estimates together. They assume that the combination of independently estimated discrete and continuous models produces a joint estimate – </w:t>
        </w:r>
        <w:commentRangeStart w:id="128"/>
        <w:r w:rsidR="00A16394" w:rsidRPr="00A16394">
          <w:rPr>
            <w:rFonts w:ascii="Times New Roman" w:hAnsi="Times New Roman" w:cs="Times New Roman"/>
          </w:rPr>
          <w:t>the theoretical and practical implications of which have not been thoroughly explored</w:t>
        </w:r>
      </w:ins>
      <w:commentRangeEnd w:id="128"/>
      <w:r w:rsidR="005C44EC">
        <w:rPr>
          <w:rStyle w:val="CommentReference"/>
        </w:rPr>
        <w:commentReference w:id="128"/>
      </w:r>
      <w:ins w:id="129" w:author="Jeremy Michael Beaulieu" w:date="2021-11-23T13:30:00Z">
        <w:r w:rsidR="00A16394" w:rsidRPr="00A16394">
          <w:rPr>
            <w:rFonts w:ascii="Times New Roman" w:hAnsi="Times New Roman" w:cs="Times New Roman"/>
          </w:rPr>
          <w:t>.</w:t>
        </w:r>
      </w:ins>
    </w:p>
    <w:p w14:paraId="04340BB2" w14:textId="6CFF8564" w:rsidR="0011397B" w:rsidDel="009B228C" w:rsidRDefault="00652361" w:rsidP="007A1F63">
      <w:pPr>
        <w:spacing w:line="360" w:lineRule="auto"/>
        <w:ind w:firstLine="720"/>
        <w:rPr>
          <w:del w:id="130" w:author="Jeremy Michael Beaulieu" w:date="2021-11-23T11:20:00Z"/>
          <w:rFonts w:ascii="Times New Roman" w:hAnsi="Times New Roman" w:cs="Times New Roman"/>
        </w:rPr>
      </w:pPr>
      <w:del w:id="131" w:author="Jeremy Michael Beaulieu" w:date="2021-11-23T11:20:00Z">
        <w:r w:rsidDel="009B228C">
          <w:rPr>
            <w:rFonts w:ascii="Times New Roman" w:hAnsi="Times New Roman" w:cs="Times New Roman"/>
          </w:rPr>
          <w:delText xml:space="preserve">An additional </w:delText>
        </w:r>
        <w:r w:rsidR="001F603E" w:rsidDel="009B228C">
          <w:rPr>
            <w:rFonts w:ascii="Times New Roman" w:hAnsi="Times New Roman" w:cs="Times New Roman"/>
          </w:rPr>
          <w:delText>consideration which has not been explored</w:delText>
        </w:r>
        <w:r w:rsidDel="009B228C">
          <w:rPr>
            <w:rFonts w:ascii="Times New Roman" w:hAnsi="Times New Roman" w:cs="Times New Roman"/>
          </w:rPr>
          <w:delText xml:space="preserve"> for correlations between discrete and continuous characters is the </w:delText>
        </w:r>
        <w:r w:rsidR="007A1F63" w:rsidDel="009B228C">
          <w:rPr>
            <w:rFonts w:ascii="Times New Roman" w:hAnsi="Times New Roman" w:cs="Times New Roman"/>
          </w:rPr>
          <w:delText>potential for</w:delText>
        </w:r>
        <w:r w:rsidDel="009B228C">
          <w:rPr>
            <w:rFonts w:ascii="Times New Roman" w:hAnsi="Times New Roman" w:cs="Times New Roman"/>
          </w:rPr>
          <w:delText xml:space="preserve"> </w:delText>
        </w:r>
      </w:del>
      <w:del w:id="132" w:author="Jeremy Michael Beaulieu" w:date="2021-11-23T11:19:00Z">
        <w:r w:rsidRPr="0005093E" w:rsidDel="009B228C">
          <w:rPr>
            <w:rFonts w:ascii="Times New Roman" w:hAnsi="Times New Roman" w:cs="Times New Roman"/>
            <w:color w:val="FF0000"/>
          </w:rPr>
          <w:delText>t</w:delText>
        </w:r>
      </w:del>
      <w:del w:id="133" w:author="Jeremy Michael Beaulieu" w:date="2021-11-23T11:20:00Z">
        <w:r w:rsidRPr="0005093E" w:rsidDel="009B228C">
          <w:rPr>
            <w:rFonts w:ascii="Times New Roman" w:hAnsi="Times New Roman" w:cs="Times New Roman"/>
            <w:color w:val="FF0000"/>
          </w:rPr>
          <w:delText xml:space="preserve">ype-I error rates </w:delText>
        </w:r>
        <w:r w:rsidR="007A1F63" w:rsidDel="009B228C">
          <w:rPr>
            <w:rFonts w:ascii="Times New Roman" w:hAnsi="Times New Roman" w:cs="Times New Roman"/>
          </w:rPr>
          <w:delText>to arise within phylogenetic comparative datasets</w:delText>
        </w:r>
        <w:r w:rsidDel="009B228C">
          <w:rPr>
            <w:rFonts w:ascii="Times New Roman" w:hAnsi="Times New Roman" w:cs="Times New Roman"/>
          </w:rPr>
          <w:delText xml:space="preserve">. </w:delText>
        </w:r>
        <w:r w:rsidR="007A1F63" w:rsidDel="009B228C">
          <w:rPr>
            <w:rFonts w:ascii="Times New Roman" w:hAnsi="Times New Roman" w:cs="Times New Roman"/>
          </w:rPr>
          <w:delText xml:space="preserve">This problem was clearly illustrated for </w:delText>
        </w:r>
        <w:r w:rsidR="00F41091" w:rsidDel="009B228C">
          <w:rPr>
            <w:rFonts w:ascii="Times New Roman" w:hAnsi="Times New Roman" w:cs="Times New Roman"/>
          </w:rPr>
          <w:delText>state-dependent speciation and extinction (SSE)</w:delText>
        </w:r>
        <w:r w:rsidR="006E3E51" w:rsidDel="009B228C">
          <w:rPr>
            <w:rFonts w:ascii="Times New Roman" w:hAnsi="Times New Roman" w:cs="Times New Roman"/>
          </w:rPr>
          <w:delText xml:space="preserve"> models</w:delText>
        </w:r>
        <w:r w:rsidR="007A1F63" w:rsidDel="009B228C">
          <w:rPr>
            <w:rFonts w:ascii="Times New Roman" w:hAnsi="Times New Roman" w:cs="Times New Roman"/>
          </w:rPr>
          <w:delText xml:space="preserve">. </w:delText>
        </w:r>
        <w:r w:rsidR="00880A19" w:rsidDel="009B228C">
          <w:rPr>
            <w:rFonts w:ascii="Times New Roman" w:hAnsi="Times New Roman" w:cs="Times New Roman"/>
          </w:rPr>
          <w:delText>Many of</w:delText>
        </w:r>
        <w:r w:rsidR="007A1F63" w:rsidDel="009B228C">
          <w:rPr>
            <w:rFonts w:ascii="Times New Roman" w:hAnsi="Times New Roman" w:cs="Times New Roman"/>
          </w:rPr>
          <w:delText xml:space="preserve"> the </w:delText>
        </w:r>
        <w:r w:rsidR="00880A19" w:rsidDel="009B228C">
          <w:rPr>
            <w:rFonts w:ascii="Times New Roman" w:hAnsi="Times New Roman" w:cs="Times New Roman"/>
          </w:rPr>
          <w:delText>early</w:delText>
        </w:r>
        <w:r w:rsidR="007A1F63" w:rsidDel="009B228C">
          <w:rPr>
            <w:rFonts w:ascii="Times New Roman" w:hAnsi="Times New Roman" w:cs="Times New Roman"/>
          </w:rPr>
          <w:delText xml:space="preserve"> SSE models </w:delText>
        </w:r>
        <w:r w:rsidR="00CF49C4" w:rsidDel="009B228C">
          <w:rPr>
            <w:rFonts w:ascii="Times New Roman" w:hAnsi="Times New Roman" w:cs="Times New Roman"/>
          </w:rPr>
          <w:delText xml:space="preserve">found </w:delText>
        </w:r>
        <w:r w:rsidR="007A1F63" w:rsidDel="009B228C">
          <w:rPr>
            <w:rFonts w:ascii="Times New Roman" w:hAnsi="Times New Roman" w:cs="Times New Roman"/>
          </w:rPr>
          <w:delText>correlation</w:delText>
        </w:r>
        <w:r w:rsidR="00CF49C4" w:rsidDel="009B228C">
          <w:rPr>
            <w:rFonts w:ascii="Times New Roman" w:hAnsi="Times New Roman" w:cs="Times New Roman"/>
          </w:rPr>
          <w:delText>s</w:delText>
        </w:r>
        <w:r w:rsidR="007A1F63" w:rsidDel="009B228C">
          <w:rPr>
            <w:rFonts w:ascii="Times New Roman" w:hAnsi="Times New Roman" w:cs="Times New Roman"/>
          </w:rPr>
          <w:delText xml:space="preserve"> between focal trait</w:delText>
        </w:r>
        <w:r w:rsidR="004F513A" w:rsidDel="009B228C">
          <w:rPr>
            <w:rFonts w:ascii="Times New Roman" w:hAnsi="Times New Roman" w:cs="Times New Roman"/>
          </w:rPr>
          <w:delText>s</w:delText>
        </w:r>
        <w:r w:rsidR="007A1F63" w:rsidDel="009B228C">
          <w:rPr>
            <w:rFonts w:ascii="Times New Roman" w:hAnsi="Times New Roman" w:cs="Times New Roman"/>
          </w:rPr>
          <w:delText xml:space="preserve"> and diversification </w:delText>
        </w:r>
        <w:r w:rsidR="004F513A" w:rsidDel="009B228C">
          <w:rPr>
            <w:rFonts w:ascii="Times New Roman" w:hAnsi="Times New Roman" w:cs="Times New Roman"/>
          </w:rPr>
          <w:delText xml:space="preserve">rates </w:delText>
        </w:r>
        <w:r w:rsidR="007A1F63" w:rsidDel="009B228C">
          <w:rPr>
            <w:rFonts w:ascii="Times New Roman" w:hAnsi="Times New Roman" w:cs="Times New Roman"/>
          </w:rPr>
          <w:delText>even when they were known to be uncorrelated (</w:delText>
        </w:r>
        <w:r w:rsidR="007A1F63" w:rsidRPr="007A1F63" w:rsidDel="009B228C">
          <w:rPr>
            <w:rFonts w:ascii="Times New Roman" w:hAnsi="Times New Roman" w:cs="Times New Roman"/>
            <w:color w:val="FF0000"/>
          </w:rPr>
          <w:delText>ref</w:delText>
        </w:r>
        <w:r w:rsidR="007A1F63" w:rsidDel="009B228C">
          <w:rPr>
            <w:rFonts w:ascii="Times New Roman" w:hAnsi="Times New Roman" w:cs="Times New Roman"/>
          </w:rPr>
          <w:delText>).</w:delText>
        </w:r>
        <w:r w:rsidR="00F41091" w:rsidDel="009B228C">
          <w:rPr>
            <w:rFonts w:ascii="Times New Roman" w:hAnsi="Times New Roman" w:cs="Times New Roman"/>
          </w:rPr>
          <w:delText xml:space="preserve"> </w:delText>
        </w:r>
        <w:r w:rsidR="007A1F63" w:rsidDel="009B228C">
          <w:rPr>
            <w:rFonts w:ascii="Times New Roman" w:hAnsi="Times New Roman" w:cs="Times New Roman"/>
          </w:rPr>
          <w:delText xml:space="preserve">The </w:delText>
        </w:r>
        <w:r w:rsidR="00762C74" w:rsidDel="009B228C">
          <w:rPr>
            <w:rFonts w:ascii="Times New Roman" w:hAnsi="Times New Roman" w:cs="Times New Roman"/>
          </w:rPr>
          <w:delText xml:space="preserve">primary </w:delText>
        </w:r>
        <w:r w:rsidR="007A1F63" w:rsidDel="009B228C">
          <w:rPr>
            <w:rFonts w:ascii="Times New Roman" w:hAnsi="Times New Roman" w:cs="Times New Roman"/>
          </w:rPr>
          <w:delText>reason for this false correlation was because diversification rates were not constant throughout the tree. Th</w:delText>
        </w:r>
        <w:r w:rsidR="006E6DBD" w:rsidDel="009B228C">
          <w:rPr>
            <w:rFonts w:ascii="Times New Roman" w:hAnsi="Times New Roman" w:cs="Times New Roman"/>
          </w:rPr>
          <w:delText>is</w:delText>
        </w:r>
        <w:r w:rsidR="007A1F63" w:rsidDel="009B228C">
          <w:rPr>
            <w:rFonts w:ascii="Times New Roman" w:hAnsi="Times New Roman" w:cs="Times New Roman"/>
          </w:rPr>
          <w:delText xml:space="preserve"> signal of diversification heterogeneity throughout the tree was then a better fit for models which allowed for a changing focal trait to be associated with diversification, than it was for a constant rate diversification model (</w:delText>
        </w:r>
        <w:r w:rsidR="006E6DBD" w:rsidDel="009B228C">
          <w:rPr>
            <w:rFonts w:ascii="Times New Roman" w:hAnsi="Times New Roman" w:cs="Times New Roman"/>
          </w:rPr>
          <w:delText xml:space="preserve">ref </w:delText>
        </w:r>
        <w:r w:rsidR="00FD472F" w:rsidDel="009B228C">
          <w:rPr>
            <w:rFonts w:ascii="Times New Roman" w:hAnsi="Times New Roman" w:cs="Times New Roman"/>
          </w:rPr>
          <w:delText>misse</w:delText>
        </w:r>
        <w:r w:rsidR="007A1F63" w:rsidDel="009B228C">
          <w:rPr>
            <w:rFonts w:ascii="Times New Roman" w:hAnsi="Times New Roman" w:cs="Times New Roman"/>
          </w:rPr>
          <w:delText>.). An analogous situation may be occurring for tests of correlation between discrete and continuous traits. It is possible that a continuous character experiences heterogeneity through time that is unlinked to a discrete focal character. But, because the alternative is a single rate description of the process, we bias our results towards finding a link between the focal discrete and focal continuous characters.</w:delText>
        </w:r>
      </w:del>
    </w:p>
    <w:p w14:paraId="7652FDDA" w14:textId="4E63E92A" w:rsidR="001F603E" w:rsidRPr="0011397B" w:rsidRDefault="00E222A4" w:rsidP="001F603E">
      <w:pPr>
        <w:spacing w:line="360" w:lineRule="auto"/>
        <w:ind w:firstLine="720"/>
        <w:rPr>
          <w:rFonts w:ascii="Times New Roman" w:eastAsiaTheme="minorEastAsia" w:hAnsi="Times New Roman" w:cs="Times New Roman"/>
        </w:rPr>
      </w:pPr>
      <w:r>
        <w:rPr>
          <w:rFonts w:ascii="Times New Roman" w:hAnsi="Times New Roman" w:cs="Times New Roman"/>
        </w:rPr>
        <w:t xml:space="preserve">Here </w:t>
      </w:r>
      <w:r>
        <w:rPr>
          <w:rFonts w:ascii="Times New Roman" w:eastAsiaTheme="minorEastAsia" w:hAnsi="Times New Roman" w:cs="Times New Roman"/>
        </w:rPr>
        <w:t xml:space="preserve">we propose </w:t>
      </w:r>
      <w:del w:id="134" w:author="Jeremy Michael Beaulieu" w:date="2021-11-30T11:17:00Z">
        <w:r w:rsidDel="007D06F6">
          <w:rPr>
            <w:rFonts w:ascii="Times New Roman" w:eastAsiaTheme="minorEastAsia" w:hAnsi="Times New Roman" w:cs="Times New Roman"/>
          </w:rPr>
          <w:delText xml:space="preserve">the </w:delText>
        </w:r>
        <w:r w:rsidRPr="00772589" w:rsidDel="007D06F6">
          <w:rPr>
            <w:rFonts w:ascii="Courier New" w:eastAsiaTheme="minorEastAsia" w:hAnsi="Courier New" w:cs="Courier New"/>
          </w:rPr>
          <w:delText>hOUwie</w:delText>
        </w:r>
        <w:r w:rsidDel="007D06F6">
          <w:rPr>
            <w:rFonts w:ascii="Times New Roman" w:eastAsiaTheme="minorEastAsia" w:hAnsi="Times New Roman" w:cs="Times New Roman"/>
          </w:rPr>
          <w:delText xml:space="preserve"> model </w:delText>
        </w:r>
        <w:r w:rsidDel="007D06F6">
          <w:rPr>
            <w:rFonts w:ascii="Times New Roman" w:hAnsi="Times New Roman" w:cs="Times New Roman"/>
          </w:rPr>
          <w:delText>to</w:delText>
        </w:r>
      </w:del>
      <w:ins w:id="135" w:author="Jeremy Michael Beaulieu" w:date="2021-11-30T11:17:00Z">
        <w:r w:rsidR="007D06F6">
          <w:rPr>
            <w:rFonts w:ascii="Times New Roman" w:eastAsiaTheme="minorEastAsia" w:hAnsi="Times New Roman" w:cs="Times New Roman"/>
          </w:rPr>
          <w:t>an explicitly</w:t>
        </w:r>
      </w:ins>
      <w:r>
        <w:rPr>
          <w:rFonts w:ascii="Times New Roman" w:hAnsi="Times New Roman" w:cs="Times New Roman"/>
        </w:rPr>
        <w:t xml:space="preserve"> joint</w:t>
      </w:r>
      <w:del w:id="136" w:author="Jeremy Michael Beaulieu" w:date="2021-11-30T11:17:00Z">
        <w:r w:rsidDel="007D06F6">
          <w:rPr>
            <w:rFonts w:ascii="Times New Roman" w:hAnsi="Times New Roman" w:cs="Times New Roman"/>
          </w:rPr>
          <w:delText>ly</w:delText>
        </w:r>
      </w:del>
      <w:r>
        <w:rPr>
          <w:rFonts w:ascii="Times New Roman" w:hAnsi="Times New Roman" w:cs="Times New Roman"/>
        </w:rPr>
        <w:t xml:space="preserve"> estimate </w:t>
      </w:r>
      <w:del w:id="137" w:author="Jeremy Michael Beaulieu" w:date="2021-11-30T11:17:00Z">
        <w:r w:rsidDel="007D06F6">
          <w:rPr>
            <w:rFonts w:ascii="Times New Roman" w:hAnsi="Times New Roman" w:cs="Times New Roman"/>
          </w:rPr>
          <w:delText xml:space="preserve">the </w:delText>
        </w:r>
      </w:del>
      <w:ins w:id="138" w:author="Jeremy Michael Beaulieu" w:date="2021-11-30T11:17:00Z">
        <w:r w:rsidR="007D06F6">
          <w:rPr>
            <w:rFonts w:ascii="Times New Roman" w:hAnsi="Times New Roman" w:cs="Times New Roman"/>
          </w:rPr>
          <w:t xml:space="preserve">of the </w:t>
        </w:r>
      </w:ins>
      <w:r>
        <w:rPr>
          <w:rFonts w:ascii="Times New Roman" w:hAnsi="Times New Roman" w:cs="Times New Roman"/>
        </w:rPr>
        <w:t xml:space="preserve">likelihood </w:t>
      </w:r>
      <w:ins w:id="139" w:author="Jeremy Michael Beaulieu" w:date="2021-11-30T11:17:00Z">
        <w:r w:rsidR="007D06F6">
          <w:rPr>
            <w:rFonts w:ascii="Times New Roman" w:hAnsi="Times New Roman" w:cs="Times New Roman"/>
          </w:rPr>
          <w:t>for a</w:t>
        </w:r>
      </w:ins>
      <w:del w:id="140" w:author="Jeremy Michael Beaulieu" w:date="2021-11-30T11:17:00Z">
        <w:r w:rsidDel="007D06F6">
          <w:rPr>
            <w:rFonts w:ascii="Times New Roman" w:hAnsi="Times New Roman" w:cs="Times New Roman"/>
          </w:rPr>
          <w:delText>of</w:delText>
        </w:r>
      </w:del>
      <w:r>
        <w:rPr>
          <w:rFonts w:ascii="Times New Roman" w:hAnsi="Times New Roman" w:cs="Times New Roman"/>
        </w:rPr>
        <w:t xml:space="preserve"> discrete and continuous character</w:t>
      </w:r>
      <w:del w:id="141" w:author="Jeremy Michael Beaulieu" w:date="2021-11-30T11:17:00Z">
        <w:r w:rsidDel="007D06F6">
          <w:rPr>
            <w:rFonts w:ascii="Times New Roman" w:hAnsi="Times New Roman" w:cs="Times New Roman"/>
          </w:rPr>
          <w:delText>s</w:delText>
        </w:r>
      </w:del>
      <w:ins w:id="142" w:author="Jeremy Michael Beaulieu" w:date="2021-11-30T11:18:00Z">
        <w:r w:rsidR="007D06F6">
          <w:rPr>
            <w:rFonts w:ascii="Times New Roman" w:hAnsi="Times New Roman" w:cs="Times New Roman"/>
          </w:rPr>
          <w:t xml:space="preserve"> by</w:t>
        </w:r>
      </w:ins>
      <w:del w:id="143" w:author="Jeremy Michael Beaulieu" w:date="2021-11-30T11:18:00Z">
        <w:r w:rsidDel="007D06F6">
          <w:rPr>
            <w:rFonts w:ascii="Times New Roman" w:hAnsi="Times New Roman" w:cs="Times New Roman"/>
          </w:rPr>
          <w:delText xml:space="preserve">. </w:delText>
        </w:r>
      </w:del>
      <w:del w:id="144" w:author="Jeremy Michael Beaulieu" w:date="2021-11-30T11:17:00Z">
        <w:r w:rsidDel="007D06F6">
          <w:rPr>
            <w:rFonts w:ascii="Times New Roman" w:hAnsi="Times New Roman" w:cs="Times New Roman"/>
          </w:rPr>
          <w:delText>We calculate the joint probability by</w:delText>
        </w:r>
      </w:del>
      <w:r>
        <w:rPr>
          <w:rFonts w:ascii="Times New Roman" w:hAnsi="Times New Roman" w:cs="Times New Roman"/>
        </w:rPr>
        <w:t xml:space="preserve"> combin</w:t>
      </w:r>
      <w:ins w:id="145" w:author="Jeremy Michael Beaulieu" w:date="2021-11-30T11:17:00Z">
        <w:r w:rsidR="007D06F6">
          <w:rPr>
            <w:rFonts w:ascii="Times New Roman" w:hAnsi="Times New Roman" w:cs="Times New Roman"/>
          </w:rPr>
          <w:t>ing</w:t>
        </w:r>
      </w:ins>
      <w:del w:id="146" w:author="Jeremy Michael Beaulieu" w:date="2021-11-30T11:17:00Z">
        <w:r w:rsidDel="007D06F6">
          <w:rPr>
            <w:rFonts w:ascii="Times New Roman" w:hAnsi="Times New Roman" w:cs="Times New Roman"/>
          </w:rPr>
          <w:delText>ing</w:delText>
        </w:r>
      </w:del>
      <w:r>
        <w:rPr>
          <w:rFonts w:ascii="Times New Roman" w:hAnsi="Times New Roman" w:cs="Times New Roman"/>
        </w:rPr>
        <w:t xml:space="preserve"> the probability of the continuous character given a particular regime and the probability of that discrete regime painting, integrated over many regime paintings. </w:t>
      </w:r>
      <w:del w:id="147" w:author="Jeremy Michael Beaulieu" w:date="2021-11-30T11:18:00Z">
        <w:r w:rsidDel="007D06F6">
          <w:rPr>
            <w:rFonts w:ascii="Times New Roman" w:eastAsiaTheme="minorEastAsia" w:hAnsi="Times New Roman" w:cs="Times New Roman"/>
          </w:rPr>
          <w:delText xml:space="preserve">To do so </w:delText>
        </w:r>
      </w:del>
      <w:ins w:id="148" w:author="Jeremy Michael Beaulieu" w:date="2021-11-30T11:18:00Z">
        <w:r w:rsidR="007D06F6">
          <w:rPr>
            <w:rFonts w:ascii="Times New Roman" w:eastAsiaTheme="minorEastAsia" w:hAnsi="Times New Roman" w:cs="Times New Roman"/>
          </w:rPr>
          <w:t xml:space="preserve">Specifically, </w:t>
        </w:r>
      </w:ins>
      <w:r>
        <w:rPr>
          <w:rFonts w:ascii="Times New Roman" w:eastAsiaTheme="minorEastAsia" w:hAnsi="Times New Roman" w:cs="Times New Roman"/>
        </w:rPr>
        <w:t xml:space="preserve">we combine </w:t>
      </w:r>
      <w:r w:rsidRPr="00590995">
        <w:rPr>
          <w:rFonts w:ascii="Times New Roman" w:hAnsi="Times New Roman" w:cs="Times New Roman"/>
        </w:rPr>
        <w:t>hidden Markov model</w:t>
      </w:r>
      <w:r>
        <w:rPr>
          <w:rFonts w:ascii="Times New Roman" w:hAnsi="Times New Roman" w:cs="Times New Roman"/>
        </w:rPr>
        <w:t>s</w:t>
      </w:r>
      <w:r w:rsidRPr="00590995">
        <w:rPr>
          <w:rFonts w:ascii="Times New Roman" w:hAnsi="Times New Roman" w:cs="Times New Roman"/>
        </w:rPr>
        <w:t xml:space="preserve"> </w:t>
      </w:r>
      <w:ins w:id="149" w:author="Jeremy Michael Beaulieu" w:date="2021-11-30T11:18:00Z">
        <w:r w:rsidR="007D06F6">
          <w:rPr>
            <w:rFonts w:ascii="Times New Roman" w:hAnsi="Times New Roman" w:cs="Times New Roman"/>
          </w:rPr>
          <w:t xml:space="preserve">of discrete character evolution </w:t>
        </w:r>
      </w:ins>
      <w:r w:rsidRPr="00590995">
        <w:rPr>
          <w:rFonts w:ascii="Times New Roman" w:hAnsi="Times New Roman" w:cs="Times New Roman"/>
        </w:rPr>
        <w:t>(</w:t>
      </w:r>
      <w:del w:id="150" w:author="Jeremy Michael Beaulieu" w:date="2021-11-30T11:18:00Z">
        <w:r w:rsidRPr="00590995" w:rsidDel="007D06F6">
          <w:rPr>
            <w:rFonts w:ascii="Times New Roman" w:hAnsi="Times New Roman" w:cs="Times New Roman"/>
          </w:rPr>
          <w:delText xml:space="preserve">Felsenstein and Churchill 1996; Yang 1994; </w:delText>
        </w:r>
      </w:del>
      <w:r w:rsidRPr="00590995">
        <w:rPr>
          <w:rFonts w:ascii="Times New Roman" w:hAnsi="Times New Roman" w:cs="Times New Roman"/>
        </w:rPr>
        <w:t>Beaulieu et al. 2013)</w:t>
      </w:r>
      <w:r>
        <w:rPr>
          <w:rFonts w:ascii="Times New Roman" w:hAnsi="Times New Roman" w:cs="Times New Roman"/>
        </w:rPr>
        <w:t xml:space="preserve"> with generalized Ornstein-</w:t>
      </w:r>
      <w:proofErr w:type="spellStart"/>
      <w:r>
        <w:rPr>
          <w:rFonts w:ascii="Times New Roman" w:hAnsi="Times New Roman" w:cs="Times New Roman"/>
        </w:rPr>
        <w:t>Uhlenbeck</w:t>
      </w:r>
      <w:proofErr w:type="spellEnd"/>
      <w:r>
        <w:rPr>
          <w:rFonts w:ascii="Times New Roman" w:hAnsi="Times New Roman" w:cs="Times New Roman"/>
        </w:rPr>
        <w:t xml:space="preserve"> models </w:t>
      </w:r>
      <w:r>
        <w:rPr>
          <w:rFonts w:ascii="Times New Roman" w:hAnsi="Times New Roman" w:cs="Times New Roman"/>
        </w:rPr>
        <w:fldChar w:fldCharType="begin"/>
      </w:r>
      <w:r>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Pr>
          <w:rFonts w:ascii="Times New Roman" w:hAnsi="Times New Roman" w:cs="Times New Roman"/>
        </w:rPr>
        <w:fldChar w:fldCharType="separate"/>
      </w:r>
      <w:r w:rsidRPr="004870DF">
        <w:rPr>
          <w:rFonts w:ascii="Times New Roman" w:hAnsi="Times New Roman" w:cs="Times New Roman"/>
        </w:rPr>
        <w:t>(Hansen 1997; Butler and King 2004; Hansen et al. 2008; Beaulieu et al. 2012; Ho and Ané 2014</w:t>
      </w:r>
      <w:r w:rsidRPr="004870DF">
        <w:rPr>
          <w:rFonts w:ascii="Times New Roman" w:hAnsi="Times New Roman" w:cs="Times New Roman"/>
          <w:i/>
          <w:iCs/>
        </w:rPr>
        <w:t>b</w:t>
      </w:r>
      <w:r w:rsidRPr="004870DF">
        <w:rPr>
          <w:rFonts w:ascii="Times New Roman" w:hAnsi="Times New Roman" w:cs="Times New Roman"/>
        </w:rPr>
        <w:t>)</w:t>
      </w:r>
      <w:r>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w:t>
      </w:r>
      <w:r w:rsidR="001F603E">
        <w:rPr>
          <w:rFonts w:ascii="Times New Roman" w:eastAsiaTheme="minorEastAsia" w:hAnsi="Times New Roman" w:cs="Times New Roman"/>
        </w:rPr>
        <w:t xml:space="preserve">We demonstrate how </w:t>
      </w:r>
      <w:ins w:id="151" w:author="Jeremy Michael Beaulieu" w:date="2021-11-30T11:19:00Z">
        <w:r w:rsidR="007D06F6">
          <w:rPr>
            <w:rFonts w:ascii="Times New Roman" w:eastAsiaTheme="minorEastAsia" w:hAnsi="Times New Roman" w:cs="Times New Roman"/>
          </w:rPr>
          <w:t>our framework, which we call “</w:t>
        </w:r>
      </w:ins>
      <w:proofErr w:type="spellStart"/>
      <w:r w:rsidR="00966FBA" w:rsidRPr="00966FBA">
        <w:rPr>
          <w:rFonts w:ascii="Courier New" w:eastAsiaTheme="minorEastAsia" w:hAnsi="Courier New" w:cs="Courier New"/>
        </w:rPr>
        <w:t>hOUwie</w:t>
      </w:r>
      <w:proofErr w:type="spellEnd"/>
      <w:ins w:id="152" w:author="Jeremy Michael Beaulieu" w:date="2021-11-30T11:19:00Z">
        <w:r w:rsidR="007D06F6" w:rsidRPr="007D06F6">
          <w:rPr>
            <w:rFonts w:ascii="Times New Roman" w:eastAsiaTheme="minorEastAsia" w:hAnsi="Times New Roman" w:cs="Times New Roman"/>
            <w:rPrChange w:id="153" w:author="Jeremy Michael Beaulieu" w:date="2021-11-30T11:19:00Z">
              <w:rPr>
                <w:rFonts w:ascii="Courier New" w:eastAsiaTheme="minorEastAsia" w:hAnsi="Courier New" w:cs="Courier New"/>
              </w:rPr>
            </w:rPrChange>
          </w:rPr>
          <w:t>”</w:t>
        </w:r>
        <w:r w:rsidR="007D06F6">
          <w:rPr>
            <w:rFonts w:ascii="Courier New" w:eastAsiaTheme="minorEastAsia" w:hAnsi="Courier New" w:cs="Courier New"/>
          </w:rPr>
          <w:t>,</w:t>
        </w:r>
      </w:ins>
      <w:r w:rsidR="001F603E">
        <w:rPr>
          <w:rFonts w:ascii="Times New Roman" w:eastAsiaTheme="minorEastAsia" w:hAnsi="Times New Roman" w:cs="Times New Roman"/>
        </w:rPr>
        <w:t xml:space="preserve"> can be used to test hypotheses of correlated evolution between discrete and continuous characters while </w:t>
      </w:r>
      <w:ins w:id="154" w:author="Jeremy Michael Beaulieu" w:date="2021-11-30T11:19:00Z">
        <w:r w:rsidR="007D06F6">
          <w:rPr>
            <w:rFonts w:ascii="Times New Roman" w:eastAsiaTheme="minorEastAsia" w:hAnsi="Times New Roman" w:cs="Times New Roman"/>
          </w:rPr>
          <w:t xml:space="preserve">also </w:t>
        </w:r>
      </w:ins>
      <w:r w:rsidR="001F603E">
        <w:rPr>
          <w:rFonts w:ascii="Times New Roman" w:eastAsiaTheme="minorEastAsia" w:hAnsi="Times New Roman" w:cs="Times New Roman"/>
        </w:rPr>
        <w:t xml:space="preserve">accounting for hidden character states and unobserved variation. </w:t>
      </w:r>
      <w:del w:id="155" w:author="Jeremy Michael Beaulieu" w:date="2021-11-23T11:23:00Z">
        <w:r w:rsidR="001F603E" w:rsidDel="005D4456">
          <w:rPr>
            <w:rFonts w:ascii="Times New Roman" w:eastAsiaTheme="minorEastAsia" w:hAnsi="Times New Roman" w:cs="Times New Roman"/>
          </w:rPr>
          <w:delText xml:space="preserve">Additionally, </w:delText>
        </w:r>
      </w:del>
      <w:ins w:id="156" w:author="Jeremy Michael Beaulieu" w:date="2021-11-23T11:23:00Z">
        <w:r w:rsidR="005D4456">
          <w:rPr>
            <w:rFonts w:ascii="Times New Roman" w:eastAsiaTheme="minorEastAsia" w:hAnsi="Times New Roman" w:cs="Times New Roman"/>
          </w:rPr>
          <w:t>W</w:t>
        </w:r>
      </w:ins>
      <w:ins w:id="157" w:author="Jeremy Michael Beaulieu" w:date="2021-11-23T11:21:00Z">
        <w:r w:rsidR="005D4456">
          <w:rPr>
            <w:rFonts w:ascii="Times New Roman" w:eastAsiaTheme="minorEastAsia" w:hAnsi="Times New Roman" w:cs="Times New Roman"/>
          </w:rPr>
          <w:t>e</w:t>
        </w:r>
      </w:ins>
      <w:ins w:id="158" w:author="Jeremy Michael Beaulieu" w:date="2021-11-23T11:22:00Z">
        <w:r w:rsidR="005D4456">
          <w:rPr>
            <w:rFonts w:ascii="Times New Roman" w:eastAsiaTheme="minorEastAsia" w:hAnsi="Times New Roman" w:cs="Times New Roman"/>
          </w:rPr>
          <w:t xml:space="preserve"> </w:t>
        </w:r>
      </w:ins>
      <w:ins w:id="159" w:author="Jeremy Michael Beaulieu" w:date="2021-11-23T11:23:00Z">
        <w:r w:rsidR="005D4456">
          <w:rPr>
            <w:rFonts w:ascii="Times New Roman" w:eastAsiaTheme="minorEastAsia" w:hAnsi="Times New Roman" w:cs="Times New Roman"/>
          </w:rPr>
          <w:t xml:space="preserve">also </w:t>
        </w:r>
      </w:ins>
      <w:ins w:id="160" w:author="Jeremy Michael Beaulieu" w:date="2021-11-23T11:21:00Z">
        <w:r w:rsidR="005D4456" w:rsidRPr="005D4456">
          <w:rPr>
            <w:rFonts w:ascii="Times New Roman" w:eastAsiaTheme="minorEastAsia" w:hAnsi="Times New Roman" w:cs="Times New Roman"/>
          </w:rPr>
          <w:t xml:space="preserve">consider and explore the potential for </w:t>
        </w:r>
        <w:commentRangeStart w:id="161"/>
        <w:r w:rsidR="005D4456" w:rsidRPr="005D4456">
          <w:rPr>
            <w:rFonts w:ascii="Times New Roman" w:eastAsiaTheme="minorEastAsia" w:hAnsi="Times New Roman" w:cs="Times New Roman"/>
          </w:rPr>
          <w:t>Type-I error</w:t>
        </w:r>
      </w:ins>
      <w:commentRangeEnd w:id="161"/>
      <w:r w:rsidR="00604851">
        <w:rPr>
          <w:rStyle w:val="CommentReference"/>
        </w:rPr>
        <w:commentReference w:id="161"/>
      </w:r>
      <w:ins w:id="162" w:author="Jeremy Michael Beaulieu" w:date="2021-11-23T11:21:00Z">
        <w:r w:rsidR="005D4456" w:rsidRPr="005D4456">
          <w:rPr>
            <w:rFonts w:ascii="Times New Roman" w:eastAsiaTheme="minorEastAsia" w:hAnsi="Times New Roman" w:cs="Times New Roman"/>
          </w:rPr>
          <w:t xml:space="preserve"> that may arise within these joint models</w:t>
        </w:r>
      </w:ins>
      <w:ins w:id="163" w:author="Jeremy Michael Beaulieu" w:date="2021-11-23T11:22:00Z">
        <w:r w:rsidR="005D4456">
          <w:rPr>
            <w:rFonts w:ascii="Times New Roman" w:eastAsiaTheme="minorEastAsia" w:hAnsi="Times New Roman" w:cs="Times New Roman"/>
          </w:rPr>
          <w:t xml:space="preserve">. </w:t>
        </w:r>
      </w:ins>
      <w:ins w:id="164" w:author="Jeremy Michael Beaulieu" w:date="2021-11-30T11:19:00Z">
        <w:r w:rsidR="007D06F6">
          <w:rPr>
            <w:rFonts w:ascii="Times New Roman" w:eastAsiaTheme="minorEastAsia" w:hAnsi="Times New Roman" w:cs="Times New Roman"/>
          </w:rPr>
          <w:t>W</w:t>
        </w:r>
      </w:ins>
      <w:del w:id="165" w:author="Jeremy Michael Beaulieu" w:date="2021-11-23T11:22:00Z">
        <w:r w:rsidR="001F603E" w:rsidDel="005D4456">
          <w:rPr>
            <w:rFonts w:ascii="Times New Roman" w:eastAsiaTheme="minorEastAsia" w:hAnsi="Times New Roman" w:cs="Times New Roman"/>
          </w:rPr>
          <w:delText xml:space="preserve">we demonstrate that </w:delText>
        </w:r>
      </w:del>
      <w:del w:id="166" w:author="Jeremy Michael Beaulieu" w:date="2021-11-30T11:19:00Z">
        <w:r w:rsidR="001F603E" w:rsidDel="007D06F6">
          <w:rPr>
            <w:rFonts w:ascii="Times New Roman" w:eastAsiaTheme="minorEastAsia" w:hAnsi="Times New Roman" w:cs="Times New Roman"/>
          </w:rPr>
          <w:delText>w</w:delText>
        </w:r>
      </w:del>
      <w:r w:rsidR="001F603E">
        <w:rPr>
          <w:rFonts w:ascii="Times New Roman" w:eastAsiaTheme="minorEastAsia" w:hAnsi="Times New Roman" w:cs="Times New Roman"/>
        </w:rPr>
        <w:t>hen the evolution of a continuous trait is heterogen</w:t>
      </w:r>
      <w:ins w:id="167" w:author="Jeremy Michael Beaulieu" w:date="2021-11-23T11:24:00Z">
        <w:r w:rsidR="005D4456">
          <w:rPr>
            <w:rFonts w:ascii="Times New Roman" w:eastAsiaTheme="minorEastAsia" w:hAnsi="Times New Roman" w:cs="Times New Roman"/>
          </w:rPr>
          <w:t>e</w:t>
        </w:r>
      </w:ins>
      <w:r w:rsidR="001F603E">
        <w:rPr>
          <w:rFonts w:ascii="Times New Roman" w:eastAsiaTheme="minorEastAsia" w:hAnsi="Times New Roman" w:cs="Times New Roman"/>
        </w:rPr>
        <w:t>ous</w:t>
      </w:r>
      <w:ins w:id="168" w:author="Jeremy Michael Beaulieu" w:date="2021-11-23T11:23:00Z">
        <w:r w:rsidR="005D4456">
          <w:rPr>
            <w:rFonts w:ascii="Times New Roman" w:eastAsiaTheme="minorEastAsia" w:hAnsi="Times New Roman" w:cs="Times New Roman"/>
          </w:rPr>
          <w:t xml:space="preserve"> </w:t>
        </w:r>
      </w:ins>
      <w:ins w:id="169" w:author="Jeremy Michael Beaulieu" w:date="2021-11-30T11:19:00Z">
        <w:r w:rsidR="007D06F6">
          <w:rPr>
            <w:rFonts w:ascii="Times New Roman" w:eastAsiaTheme="minorEastAsia" w:hAnsi="Times New Roman" w:cs="Times New Roman"/>
          </w:rPr>
          <w:t>and</w:t>
        </w:r>
      </w:ins>
      <w:ins w:id="170" w:author="Jeremy Michael Beaulieu" w:date="2021-11-23T11:23:00Z">
        <w:r w:rsidR="005D4456" w:rsidRPr="005D4456">
          <w:rPr>
            <w:rFonts w:ascii="Times New Roman" w:eastAsiaTheme="minorEastAsia" w:hAnsi="Times New Roman" w:cs="Times New Roman"/>
          </w:rPr>
          <w:t xml:space="preserve"> unlinked to a discrete focal character</w:t>
        </w:r>
      </w:ins>
      <w:r w:rsidR="001F603E">
        <w:rPr>
          <w:rFonts w:ascii="Times New Roman" w:eastAsiaTheme="minorEastAsia" w:hAnsi="Times New Roman" w:cs="Times New Roman"/>
        </w:rPr>
        <w:t xml:space="preserve">, </w:t>
      </w:r>
      <w:del w:id="171" w:author="Jeremy Michael Beaulieu" w:date="2021-11-23T11:22:00Z">
        <w:r w:rsidR="001F603E" w:rsidDel="005D4456">
          <w:rPr>
            <w:rFonts w:ascii="Times New Roman" w:eastAsiaTheme="minorEastAsia" w:hAnsi="Times New Roman" w:cs="Times New Roman"/>
          </w:rPr>
          <w:delText xml:space="preserve">we </w:delText>
        </w:r>
      </w:del>
      <w:r w:rsidR="001F603E">
        <w:rPr>
          <w:rFonts w:ascii="Times New Roman" w:eastAsiaTheme="minorEastAsia" w:hAnsi="Times New Roman" w:cs="Times New Roman"/>
        </w:rPr>
        <w:t xml:space="preserve">are </w:t>
      </w:r>
      <w:ins w:id="172" w:author="Jeremy Michael Beaulieu" w:date="2021-11-30T11:20:00Z">
        <w:r w:rsidR="007D06F6">
          <w:rPr>
            <w:rFonts w:ascii="Times New Roman" w:eastAsiaTheme="minorEastAsia" w:hAnsi="Times New Roman" w:cs="Times New Roman"/>
          </w:rPr>
          <w:t xml:space="preserve">they </w:t>
        </w:r>
      </w:ins>
      <w:r w:rsidR="001F603E">
        <w:rPr>
          <w:rFonts w:ascii="Times New Roman" w:eastAsiaTheme="minorEastAsia" w:hAnsi="Times New Roman" w:cs="Times New Roman"/>
        </w:rPr>
        <w:t>more likely to support a character</w:t>
      </w:r>
      <w:ins w:id="173" w:author="Jeremy Michael Beaulieu" w:date="2021-11-23T11:22:00Z">
        <w:r w:rsidR="005D4456">
          <w:rPr>
            <w:rFonts w:ascii="Times New Roman" w:eastAsiaTheme="minorEastAsia" w:hAnsi="Times New Roman" w:cs="Times New Roman"/>
          </w:rPr>
          <w:t>-</w:t>
        </w:r>
      </w:ins>
      <w:del w:id="174" w:author="Jeremy Michael Beaulieu" w:date="2021-11-23T11:22:00Z">
        <w:r w:rsidR="001F603E" w:rsidDel="005D4456">
          <w:rPr>
            <w:rFonts w:ascii="Times New Roman" w:eastAsiaTheme="minorEastAsia" w:hAnsi="Times New Roman" w:cs="Times New Roman"/>
          </w:rPr>
          <w:delText xml:space="preserve"> </w:delText>
        </w:r>
      </w:del>
      <w:r w:rsidR="001F603E">
        <w:rPr>
          <w:rFonts w:ascii="Times New Roman" w:eastAsiaTheme="minorEastAsia" w:hAnsi="Times New Roman" w:cs="Times New Roman"/>
        </w:rPr>
        <w:t>dependent model than simple, single rate, character independent models</w:t>
      </w:r>
      <w:ins w:id="175" w:author="Jeremy Michael Beaulieu" w:date="2021-11-23T11:24:00Z">
        <w:r w:rsidR="005D4456">
          <w:rPr>
            <w:rFonts w:ascii="Times New Roman" w:eastAsiaTheme="minorEastAsia" w:hAnsi="Times New Roman" w:cs="Times New Roman"/>
          </w:rPr>
          <w:t>?</w:t>
        </w:r>
      </w:ins>
      <w:r w:rsidR="001F603E">
        <w:rPr>
          <w:rFonts w:ascii="Times New Roman" w:eastAsiaTheme="minorEastAsia" w:hAnsi="Times New Roman" w:cs="Times New Roman"/>
        </w:rPr>
        <w:t xml:space="preserve"> </w:t>
      </w:r>
      <w:del w:id="176" w:author="Jeremy Michael Beaulieu" w:date="2021-11-23T11:24:00Z">
        <w:r w:rsidR="001F603E" w:rsidDel="005D4456">
          <w:rPr>
            <w:rFonts w:ascii="Times New Roman" w:eastAsiaTheme="minorEastAsia" w:hAnsi="Times New Roman" w:cs="Times New Roman"/>
          </w:rPr>
          <w:delText>and</w:delText>
        </w:r>
      </w:del>
      <w:del w:id="177" w:author="Jeremy Michael Beaulieu" w:date="2021-11-30T11:20:00Z">
        <w:r w:rsidR="001F603E" w:rsidDel="007D06F6">
          <w:rPr>
            <w:rFonts w:ascii="Times New Roman" w:eastAsiaTheme="minorEastAsia" w:hAnsi="Times New Roman" w:cs="Times New Roman"/>
          </w:rPr>
          <w:delText xml:space="preserve"> explore the potential for </w:delText>
        </w:r>
        <w:r w:rsidR="001F603E" w:rsidRPr="00772589" w:rsidDel="007D06F6">
          <w:rPr>
            <w:rFonts w:ascii="Courier New" w:eastAsiaTheme="minorEastAsia" w:hAnsi="Courier New" w:cs="Courier New"/>
          </w:rPr>
          <w:delText>hOUwie</w:delText>
        </w:r>
        <w:r w:rsidR="001F603E" w:rsidDel="007D06F6">
          <w:rPr>
            <w:rFonts w:ascii="Times New Roman" w:eastAsiaTheme="minorEastAsia" w:hAnsi="Times New Roman" w:cs="Times New Roman"/>
          </w:rPr>
          <w:delText xml:space="preserve"> </w:delText>
        </w:r>
      </w:del>
      <w:del w:id="178" w:author="Jeremy Michael Beaulieu" w:date="2021-11-23T11:24:00Z">
        <w:r w:rsidR="001F603E" w:rsidDel="005D4456">
          <w:rPr>
            <w:rFonts w:ascii="Times New Roman" w:eastAsiaTheme="minorEastAsia" w:hAnsi="Times New Roman" w:cs="Times New Roman"/>
          </w:rPr>
          <w:delText>to</w:delText>
        </w:r>
      </w:del>
      <w:del w:id="179" w:author="Jeremy Michael Beaulieu" w:date="2021-11-30T11:20:00Z">
        <w:r w:rsidR="001F603E" w:rsidDel="007D06F6">
          <w:rPr>
            <w:rFonts w:ascii="Times New Roman" w:eastAsiaTheme="minorEastAsia" w:hAnsi="Times New Roman" w:cs="Times New Roman"/>
          </w:rPr>
          <w:delText xml:space="preserve"> resolv</w:delText>
        </w:r>
      </w:del>
      <w:del w:id="180" w:author="Jeremy Michael Beaulieu" w:date="2021-11-23T11:24:00Z">
        <w:r w:rsidR="001F603E" w:rsidDel="005D4456">
          <w:rPr>
            <w:rFonts w:ascii="Times New Roman" w:eastAsiaTheme="minorEastAsia" w:hAnsi="Times New Roman" w:cs="Times New Roman"/>
          </w:rPr>
          <w:delText>e</w:delText>
        </w:r>
      </w:del>
      <w:del w:id="181" w:author="Jeremy Michael Beaulieu" w:date="2021-11-30T11:20:00Z">
        <w:r w:rsidR="001F603E" w:rsidDel="007D06F6">
          <w:rPr>
            <w:rFonts w:ascii="Times New Roman" w:eastAsiaTheme="minorEastAsia" w:hAnsi="Times New Roman" w:cs="Times New Roman"/>
          </w:rPr>
          <w:delText xml:space="preserve"> these problems. </w:delText>
        </w:r>
      </w:del>
      <w:r w:rsidR="001F603E">
        <w:rPr>
          <w:rFonts w:ascii="Times New Roman" w:eastAsiaTheme="minorEastAsia" w:hAnsi="Times New Roman" w:cs="Times New Roman"/>
        </w:rPr>
        <w:t xml:space="preserve">Finally, we apply several </w:t>
      </w:r>
      <w:proofErr w:type="spellStart"/>
      <w:r w:rsidR="001F603E" w:rsidRPr="00772589">
        <w:rPr>
          <w:rFonts w:ascii="Courier New" w:eastAsiaTheme="minorEastAsia" w:hAnsi="Courier New" w:cs="Courier New"/>
        </w:rPr>
        <w:t>hOUwie</w:t>
      </w:r>
      <w:proofErr w:type="spellEnd"/>
      <w:r w:rsidR="001F603E">
        <w:rPr>
          <w:rFonts w:ascii="Times New Roman" w:eastAsiaTheme="minorEastAsia" w:hAnsi="Times New Roman" w:cs="Times New Roman"/>
        </w:rPr>
        <w:t xml:space="preserve"> models to test the correlated dynamics of the mode of seed dispersal and climatic niche evolution</w:t>
      </w:r>
      <w:del w:id="182" w:author="Jeremy Michael Beaulieu" w:date="2021-11-23T11:25:00Z">
        <w:r w:rsidR="001F603E" w:rsidDel="005D4456">
          <w:rPr>
            <w:rFonts w:ascii="Times New Roman" w:eastAsiaTheme="minorEastAsia" w:hAnsi="Times New Roman" w:cs="Times New Roman"/>
          </w:rPr>
          <w:delText>. Specifically, we examine Ericaceae to understand how the evolution of fruit fleshiness and climatic niche influence one another. We compare our results to those discussed in</w:delText>
        </w:r>
      </w:del>
      <w:ins w:id="183" w:author="Jeremy Michael Beaulieu" w:date="2021-11-23T11:25:00Z">
        <w:r w:rsidR="005D4456">
          <w:rPr>
            <w:rFonts w:ascii="Times New Roman" w:eastAsiaTheme="minorEastAsia" w:hAnsi="Times New Roman" w:cs="Times New Roman"/>
          </w:rPr>
          <w:t xml:space="preserve"> and compare our results to those that </w:t>
        </w:r>
      </w:ins>
      <w:del w:id="184" w:author="Jeremy Michael Beaulieu" w:date="2021-11-23T11:25:00Z">
        <w:r w:rsidR="001F603E" w:rsidDel="005D4456">
          <w:rPr>
            <w:rFonts w:ascii="Times New Roman" w:eastAsiaTheme="minorEastAsia" w:hAnsi="Times New Roman" w:cs="Times New Roman"/>
          </w:rPr>
          <w:delText xml:space="preserve"> Vasconcelos et al. (2021), which </w:delText>
        </w:r>
      </w:del>
      <w:r w:rsidR="001F603E">
        <w:rPr>
          <w:rFonts w:ascii="Times New Roman" w:eastAsiaTheme="minorEastAsia" w:hAnsi="Times New Roman" w:cs="Times New Roman"/>
        </w:rPr>
        <w:t>did not account for the potential joint evolution of discrete and continuous variables.</w:t>
      </w:r>
    </w:p>
    <w:p w14:paraId="34688109" w14:textId="77777777" w:rsidR="00F51B9B" w:rsidRDefault="00F51B9B" w:rsidP="00F51B9B">
      <w:pPr>
        <w:spacing w:line="360" w:lineRule="auto"/>
        <w:outlineLvl w:val="0"/>
        <w:rPr>
          <w:rFonts w:ascii="Times New Roman" w:hAnsi="Times New Roman" w:cs="Times New Roman"/>
          <w:b/>
          <w:bCs/>
          <w:u w:val="single"/>
        </w:rPr>
      </w:pPr>
    </w:p>
    <w:p w14:paraId="6E066C69" w14:textId="598B22D5" w:rsidR="000E7E93" w:rsidRPr="004E3502" w:rsidRDefault="00A20EC4">
      <w:pPr>
        <w:spacing w:line="360" w:lineRule="auto"/>
        <w:jc w:val="center"/>
        <w:outlineLvl w:val="0"/>
        <w:rPr>
          <w:rFonts w:ascii="Times New Roman" w:hAnsi="Times New Roman" w:cs="Times New Roman"/>
          <w:b/>
          <w:bCs/>
          <w:rPrChange w:id="185" w:author="Jeremy Michael Beaulieu" w:date="2021-11-23T11:26:00Z">
            <w:rPr>
              <w:rFonts w:ascii="Times New Roman" w:hAnsi="Times New Roman" w:cs="Times New Roman"/>
              <w:b/>
              <w:bCs/>
              <w:u w:val="single"/>
            </w:rPr>
          </w:rPrChange>
        </w:rPr>
        <w:pPrChange w:id="186" w:author="Jeremy Michael Beaulieu" w:date="2021-11-23T11:39:00Z">
          <w:pPr>
            <w:spacing w:line="360" w:lineRule="auto"/>
            <w:outlineLvl w:val="0"/>
          </w:pPr>
        </w:pPrChange>
      </w:pPr>
      <w:ins w:id="187" w:author="Jeremy Michael Beaulieu" w:date="2021-11-23T11:38:00Z">
        <w:r>
          <w:rPr>
            <w:rFonts w:ascii="Times New Roman" w:hAnsi="Times New Roman" w:cs="Times New Roman"/>
            <w:b/>
            <w:bCs/>
          </w:rPr>
          <w:t xml:space="preserve">Materials and </w:t>
        </w:r>
      </w:ins>
      <w:r w:rsidR="000E7E93" w:rsidRPr="004E3502">
        <w:rPr>
          <w:rFonts w:ascii="Times New Roman" w:hAnsi="Times New Roman" w:cs="Times New Roman"/>
          <w:b/>
          <w:bCs/>
          <w:rPrChange w:id="188" w:author="Jeremy Michael Beaulieu" w:date="2021-11-23T11:26:00Z">
            <w:rPr>
              <w:rFonts w:ascii="Times New Roman" w:hAnsi="Times New Roman" w:cs="Times New Roman"/>
              <w:b/>
              <w:bCs/>
              <w:u w:val="single"/>
            </w:rPr>
          </w:rPrChange>
        </w:rPr>
        <w:t>Methods</w:t>
      </w:r>
    </w:p>
    <w:p w14:paraId="40142018" w14:textId="31874487" w:rsidR="000E7E93" w:rsidRPr="000315B2" w:rsidRDefault="009B7452">
      <w:pPr>
        <w:spacing w:line="360" w:lineRule="auto"/>
        <w:jc w:val="center"/>
        <w:outlineLvl w:val="0"/>
        <w:rPr>
          <w:rFonts w:ascii="Times New Roman" w:hAnsi="Times New Roman" w:cs="Times New Roman"/>
          <w:i/>
          <w:rPrChange w:id="189" w:author="Jeremy Michael Beaulieu" w:date="2021-11-23T11:27:00Z">
            <w:rPr>
              <w:rFonts w:ascii="Times New Roman" w:hAnsi="Times New Roman" w:cs="Times New Roman"/>
              <w:u w:val="single"/>
            </w:rPr>
          </w:rPrChange>
        </w:rPr>
        <w:pPrChange w:id="190" w:author="Jeremy Michael Beaulieu" w:date="2021-11-23T11:39:00Z">
          <w:pPr>
            <w:spacing w:line="360" w:lineRule="auto"/>
            <w:outlineLvl w:val="0"/>
          </w:pPr>
        </w:pPrChange>
      </w:pPr>
      <w:r w:rsidRPr="000315B2">
        <w:rPr>
          <w:rFonts w:ascii="Times New Roman" w:hAnsi="Times New Roman" w:cs="Times New Roman"/>
          <w:i/>
          <w:rPrChange w:id="191" w:author="Jeremy Michael Beaulieu" w:date="2021-11-23T11:27:00Z">
            <w:rPr>
              <w:rFonts w:ascii="Times New Roman" w:hAnsi="Times New Roman" w:cs="Times New Roman"/>
              <w:u w:val="single"/>
            </w:rPr>
          </w:rPrChange>
        </w:rPr>
        <w:t xml:space="preserve">The </w:t>
      </w:r>
      <w:proofErr w:type="spellStart"/>
      <w:r w:rsidRPr="000315B2">
        <w:rPr>
          <w:rFonts w:ascii="Courier New" w:hAnsi="Courier New" w:cs="Courier New"/>
          <w:i/>
          <w:rPrChange w:id="192" w:author="Jeremy Michael Beaulieu" w:date="2021-11-23T11:27:00Z">
            <w:rPr>
              <w:rFonts w:ascii="Courier New" w:hAnsi="Courier New" w:cs="Courier New"/>
              <w:u w:val="single"/>
            </w:rPr>
          </w:rPrChange>
        </w:rPr>
        <w:t>hOUwie</w:t>
      </w:r>
      <w:proofErr w:type="spellEnd"/>
      <w:r w:rsidRPr="000315B2">
        <w:rPr>
          <w:rFonts w:ascii="Times New Roman" w:hAnsi="Times New Roman" w:cs="Times New Roman"/>
          <w:i/>
          <w:rPrChange w:id="193" w:author="Jeremy Michael Beaulieu" w:date="2021-11-23T11:27:00Z">
            <w:rPr>
              <w:rFonts w:ascii="Times New Roman" w:hAnsi="Times New Roman" w:cs="Times New Roman"/>
              <w:u w:val="single"/>
            </w:rPr>
          </w:rPrChange>
        </w:rPr>
        <w:t xml:space="preserve"> model</w:t>
      </w:r>
    </w:p>
    <w:p w14:paraId="602AE3D3" w14:textId="57255128" w:rsidR="004A7842" w:rsidRDefault="0003205A" w:rsidP="004A7842">
      <w:pPr>
        <w:spacing w:line="360" w:lineRule="auto"/>
        <w:rPr>
          <w:rFonts w:ascii="Times New Roman" w:hAnsi="Times New Roman" w:cs="Times New Roman"/>
        </w:rPr>
      </w:pPr>
      <w:del w:id="194" w:author="Jeremy Michael Beaulieu" w:date="2021-11-23T11:39:00Z">
        <w:r w:rsidDel="00E07230">
          <w:rPr>
            <w:rFonts w:ascii="Times New Roman" w:hAnsi="Times New Roman" w:cs="Times New Roman"/>
          </w:rPr>
          <w:lastRenderedPageBreak/>
          <w:delText xml:space="preserve">The </w:delText>
        </w:r>
        <w:r w:rsidRPr="00772589" w:rsidDel="00E07230">
          <w:rPr>
            <w:rFonts w:ascii="Courier New" w:hAnsi="Courier New" w:cs="Courier New"/>
          </w:rPr>
          <w:delText>hOUwie</w:delText>
        </w:r>
        <w:r w:rsidDel="00E07230">
          <w:rPr>
            <w:rFonts w:ascii="Times New Roman" w:hAnsi="Times New Roman" w:cs="Times New Roman"/>
          </w:rPr>
          <w:delText xml:space="preserve"> </w:delText>
        </w:r>
      </w:del>
      <w:ins w:id="195" w:author="Jeremy Michael Beaulieu" w:date="2021-11-23T11:39:00Z">
        <w:r w:rsidR="00E07230">
          <w:rPr>
            <w:rFonts w:ascii="Times New Roman" w:hAnsi="Times New Roman" w:cs="Times New Roman"/>
          </w:rPr>
          <w:t xml:space="preserve">Our </w:t>
        </w:r>
      </w:ins>
      <w:r>
        <w:rPr>
          <w:rFonts w:ascii="Times New Roman" w:hAnsi="Times New Roman" w:cs="Times New Roman"/>
        </w:rPr>
        <w:t xml:space="preserve">model is </w:t>
      </w:r>
      <w:r w:rsidRPr="0003205A">
        <w:rPr>
          <w:rFonts w:ascii="Times New Roman" w:hAnsi="Times New Roman" w:cs="Times New Roman"/>
        </w:rPr>
        <w:t>composed of two processes: one</w:t>
      </w:r>
      <w:ins w:id="196" w:author="Jeremy Michael Beaulieu" w:date="2021-11-30T11:24:00Z">
        <w:r w:rsidR="00421FC1">
          <w:rPr>
            <w:rFonts w:ascii="Times New Roman" w:hAnsi="Times New Roman" w:cs="Times New Roman"/>
          </w:rPr>
          <w:t xml:space="preserve"> that</w:t>
        </w:r>
      </w:ins>
      <w:r w:rsidRPr="0003205A">
        <w:rPr>
          <w:rFonts w:ascii="Times New Roman" w:hAnsi="Times New Roman" w:cs="Times New Roman"/>
        </w:rPr>
        <w:t xml:space="preserve"> describes the evolution of a discrete character and the other</w:t>
      </w:r>
      <w:ins w:id="197" w:author="Jeremy Michael Beaulieu" w:date="2021-11-30T11:24:00Z">
        <w:r w:rsidR="00421FC1">
          <w:rPr>
            <w:rFonts w:ascii="Times New Roman" w:hAnsi="Times New Roman" w:cs="Times New Roman"/>
          </w:rPr>
          <w:t xml:space="preserve"> describes</w:t>
        </w:r>
      </w:ins>
      <w:r w:rsidRPr="0003205A">
        <w:rPr>
          <w:rFonts w:ascii="Times New Roman" w:hAnsi="Times New Roman" w:cs="Times New Roman"/>
        </w:rPr>
        <w:t xml:space="preserve"> the evolution of a continuous character. To model the evolution of </w:t>
      </w:r>
      <w:r>
        <w:rPr>
          <w:rFonts w:ascii="Times New Roman" w:hAnsi="Times New Roman" w:cs="Times New Roman"/>
        </w:rPr>
        <w:t>a single</w:t>
      </w:r>
      <w:r w:rsidRPr="0003205A">
        <w:rPr>
          <w:rFonts w:ascii="Times New Roman" w:hAnsi="Times New Roman" w:cs="Times New Roman"/>
        </w:rPr>
        <w:t xml:space="preserve"> continuous character we use an Ornstein-</w:t>
      </w:r>
      <w:proofErr w:type="spellStart"/>
      <w:r w:rsidRPr="0003205A">
        <w:rPr>
          <w:rFonts w:ascii="Times New Roman" w:hAnsi="Times New Roman" w:cs="Times New Roman"/>
        </w:rPr>
        <w:t>Uhlenbeck</w:t>
      </w:r>
      <w:proofErr w:type="spellEnd"/>
      <w:r w:rsidRPr="0003205A">
        <w:rPr>
          <w:rFonts w:ascii="Times New Roman" w:hAnsi="Times New Roman" w:cs="Times New Roman"/>
        </w:rPr>
        <w:t xml:space="preserve"> (OU) model </w:t>
      </w:r>
      <w:r>
        <w:rPr>
          <w:rFonts w:ascii="Times New Roman" w:hAnsi="Times New Roman" w:cs="Times New Roman"/>
        </w:rPr>
        <w:fldChar w:fldCharType="begin"/>
      </w:r>
      <w:r w:rsidR="004870DF">
        <w:rPr>
          <w:rFonts w:ascii="Times New Roman" w:hAnsi="Times New Roman" w:cs="Times New Roman"/>
        </w:rPr>
        <w:instrText xml:space="preserve"> ADDIN ZOTERO_ITEM CSL_CITATION {"citationID":"Br8YeUqK","properties":{"formattedCitation":"(Hansen 1997; Butler and King 2004; Hansen et al. 2008; Beaulieu et al. 2012; Ho and An\\uc0\\u233{} 2014{\\i{}b})","plainCitation":"(Hansen 1997; Butler and King 2004; Hansen et al. 2008; Beaulieu et al. 2012; Ho and Ané 2014b)","noteIndex":0},"citationItems":[{"id":861,"uris":["http://zotero.org/users/local/X8CzRyu0/items/676B3ET6"],"uri":["http://zotero.org/users/local/X8CzRyu0/items/676B3ET6"],"itemData":{"id":861,"type":"article-journal","abstract":"Comparative studies tend to differ from optimality and functionality studies in how they treat adaptation. While the comparative approach focuses on the origin and change of traits, optimality studies assume that adaptations are maintained at an optimum by stabilizing selection. This paper presents a model of adaptive evolution on a macroevolutionary time scale that includes the maintenance of traits at adaptive optima by stabilizing selection as the dominant evolutionary force. Interspecific variation is treated as variation in the position of adaptive optima. The model illustrates how phylogenetic constraints not only lead to correlations between phylogenetically related species, but also to imperfect adaptations. From this model, a statistical comparative method is derived that can be used to estimate the effect of a selective factor on adaptive optima in a way that would be consistent with an optimality study of adaptation to this factor. The method is illustrated with an analysis of dental evolution in fossil horses. The use of comparative methods to study evolutionary trends is also discussed.","container-title":"Evolution","DOI":"10.1111/j.1558-5646.1997.tb01457.x","ISSN":"1558-5646","issue":"5","language":"en","page":"1341-1351","source":"Wiley Online Library","title":"Stabilizing Selection and the Comparative Analysis of Adaptation","volume":"51","author":[{"family":"Hansen","given":"Thomas F."}],"issued":{"date-parts":[["1997"]]}},"label":"page"},{"id":1036,"uris":["http://zotero.org/users/local/X8CzRyu0/items/US3Z4ARG"],"uri":["http://zotero.org/users/local/X8CzRyu0/items/US3Z4ARG"],"itemData":{"id":1036,"type":"article-journal","container-title":"The American Naturalist","issue":"6","page":"683-695","title":"Phylogenetic comparative analysis: a modeling approach for adaptive evolution","volume":"164","author":[{"family":"Butler","given":"Marguerite A."},{"family":"King","given":"Aaron A."}],"issued":{"date-parts":[["2004"]]}},"label":"page"},{"id":104,"uris":["http://zotero.org/users/local/X8CzRyu0/items/4PR7NW6G"],"uri":["http://zotero.org/users/local/X8CzRyu0/items/4PR7NW6G"],"itemData":{"id":104,"type":"article-journal","abstract":"Most phylogenetic comparative methods used for testing adaptive hypotheses make evolutionary assumptions that are not compatible with evolution toward an optimal state. As a consequence they do not correct for maladaptation. The “evolutionary regression” that is returned is more shallow than the optimal relationship between the trait and environment. We show how both evolutionary and optimal regressions, as well as phylogenetic inertia, can be estimated jointly by a comparative method built around an Ornstein–Uhlenbeck model of adaptive evolution. The method considers a single trait adapting to an optimum that is influenced by one or more continuous, randomly changing predictor variables.","container-title":"Evolution","DOI":"10.1111/j.1558-5646.2008.00412.x","ISSN":"1558-5646","issue":"8","language":"en","page":"1965-1977","source":"Wiley Online Library","title":"A Comparative Method for Studying Adaptation to a Randomly Evolving Environment","volume":"62","author":[{"family":"Hansen","given":"Thomas F."},{"family":"Pienaar","given":"Jason"},{"family":"Orzack","given":"Steven Hecht"}],"issued":{"date-parts":[["2008",8,1]]}},"label":"page"},{"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Pr>
          <w:rFonts w:ascii="Times New Roman" w:hAnsi="Times New Roman" w:cs="Times New Roman"/>
        </w:rPr>
        <w:fldChar w:fldCharType="separate"/>
      </w:r>
      <w:r w:rsidR="004870DF" w:rsidRPr="004870DF">
        <w:rPr>
          <w:rFonts w:ascii="Times New Roman" w:hAnsi="Times New Roman" w:cs="Times New Roman"/>
        </w:rPr>
        <w:t>(Hansen 1997; Butler and King 2004; Hansen et al. 2008; Beaulieu et al. 2012; Ho and Ané 2014</w:t>
      </w:r>
      <w:r w:rsidR="004870DF" w:rsidRPr="004870DF">
        <w:rPr>
          <w:rFonts w:ascii="Times New Roman" w:hAnsi="Times New Roman" w:cs="Times New Roman"/>
          <w:i/>
          <w:iCs/>
        </w:rPr>
        <w:t>b</w:t>
      </w:r>
      <w:r w:rsidR="004870DF" w:rsidRPr="004870DF">
        <w:rPr>
          <w:rFonts w:ascii="Times New Roman" w:hAnsi="Times New Roman" w:cs="Times New Roman"/>
        </w:rPr>
        <w:t>)</w:t>
      </w:r>
      <w:r>
        <w:rPr>
          <w:rFonts w:ascii="Times New Roman" w:hAnsi="Times New Roman" w:cs="Times New Roman"/>
        </w:rPr>
        <w:fldChar w:fldCharType="end"/>
      </w:r>
      <w:r w:rsidRPr="0003205A">
        <w:rPr>
          <w:rFonts w:ascii="Times New Roman" w:hAnsi="Times New Roman" w:cs="Times New Roman"/>
        </w:rPr>
        <w:t xml:space="preserve">. </w:t>
      </w:r>
      <w:moveToRangeStart w:id="198" w:author="Jeremy Michael Beaulieu" w:date="2021-11-23T12:04:00Z" w:name="move88561464"/>
      <w:moveTo w:id="199" w:author="Jeremy Michael Beaulieu" w:date="2021-11-23T12:04:00Z">
        <w:r w:rsidR="004A7842">
          <w:rPr>
            <w:rFonts w:ascii="Times New Roman" w:hAnsi="Times New Roman" w:cs="Times New Roman"/>
          </w:rPr>
          <w:t>Formally, t</w:t>
        </w:r>
        <w:r w:rsidR="004A7842" w:rsidRPr="0003205A">
          <w:rPr>
            <w:rFonts w:ascii="Times New Roman" w:hAnsi="Times New Roman" w:cs="Times New Roman"/>
          </w:rPr>
          <w:t xml:space="preserve">he OU process is an </w:t>
        </w:r>
        <w:proofErr w:type="spellStart"/>
        <w:r w:rsidR="004A7842" w:rsidRPr="0003205A">
          <w:rPr>
            <w:rFonts w:ascii="Times New Roman" w:hAnsi="Times New Roman" w:cs="Times New Roman"/>
          </w:rPr>
          <w:t>Itô</w:t>
        </w:r>
        <w:proofErr w:type="spellEnd"/>
        <w:r w:rsidR="004A7842" w:rsidRPr="0003205A">
          <w:rPr>
            <w:rFonts w:ascii="Times New Roman" w:hAnsi="Times New Roman" w:cs="Times New Roman"/>
          </w:rPr>
          <w:t xml:space="preserve"> diffusion satisfying:</w:t>
        </w:r>
        <w:r w:rsidR="004A7842">
          <w:rPr>
            <w:rFonts w:ascii="Times New Roman" w:hAnsi="Times New Roman" w:cs="Times New Roman"/>
          </w:rPr>
          <w:t xml:space="preserve"> </w:t>
        </w:r>
      </w:moveTo>
    </w:p>
    <w:p w14:paraId="33FC2476" w14:textId="42C13457" w:rsidR="004A7842" w:rsidRDefault="004A7842">
      <w:pPr>
        <w:spacing w:line="360" w:lineRule="auto"/>
        <w:jc w:val="center"/>
        <w:rPr>
          <w:ins w:id="200" w:author="Jeremy Michael Beaulieu" w:date="2021-11-23T12:04:00Z"/>
          <w:rFonts w:ascii="Times New Roman" w:eastAsiaTheme="minorEastAsia" w:hAnsi="Times New Roman" w:cs="Times New Roman"/>
        </w:rPr>
        <w:pPrChange w:id="201" w:author="Jeremy Michael Beaulieu" w:date="2021-11-30T11:24:00Z">
          <w:pPr>
            <w:spacing w:line="360" w:lineRule="auto"/>
          </w:pPr>
        </w:pPrChange>
      </w:pPr>
      <m:oMath>
        <m:r>
          <w:rPr>
            <w:rFonts w:ascii="Cambria Math" w:hAnsi="Cambria Math"/>
          </w:rPr>
          <m:t xml:space="preserve">dX(t) = α(θ(t) - X(t)) + </m:t>
        </m:r>
        <m:r>
          <w:rPr>
            <w:rFonts w:ascii="Cambria Math" w:hAnsi="Cambria Math" w:cs="Times New Roman"/>
          </w:rPr>
          <m:t>σdB(t)</m:t>
        </m:r>
      </m:oMath>
      <w:moveToRangeEnd w:id="198"/>
      <w:ins w:id="202" w:author="Jeremy Michael Beaulieu" w:date="2021-11-30T11:24:00Z">
        <w:r w:rsidR="00421FC1">
          <w:rPr>
            <w:rFonts w:ascii="Times New Roman" w:eastAsiaTheme="minorEastAsia" w:hAnsi="Times New Roman" w:cs="Times New Roman"/>
          </w:rPr>
          <w:t>.</w:t>
        </w:r>
      </w:ins>
    </w:p>
    <w:p w14:paraId="2D5CB3FA" w14:textId="47E7428D" w:rsidR="009B7452" w:rsidRPr="00ED403A" w:rsidDel="00ED403A" w:rsidRDefault="0003205A">
      <w:pPr>
        <w:spacing w:line="360" w:lineRule="auto"/>
        <w:rPr>
          <w:del w:id="203" w:author="Jeremy Michael Beaulieu" w:date="2021-11-30T11:39:00Z"/>
          <w:rFonts w:ascii="Times New Roman" w:eastAsiaTheme="minorEastAsia" w:hAnsi="Times New Roman" w:cs="Times New Roman"/>
        </w:rPr>
        <w:pPrChange w:id="204" w:author="Jeremy Michael Beaulieu" w:date="2021-11-30T11:39:00Z">
          <w:pPr>
            <w:spacing w:line="360" w:lineRule="auto"/>
            <w:ind w:firstLine="720"/>
          </w:pPr>
        </w:pPrChange>
      </w:pPr>
      <w:r w:rsidRPr="0003205A">
        <w:rPr>
          <w:rFonts w:ascii="Times New Roman" w:hAnsi="Times New Roman" w:cs="Times New Roman"/>
        </w:rPr>
        <w:t xml:space="preserve">This model combines the stochastic evolution of a trait through time with a deterministic component which models the tendency for a trait to evolve towards an </w:t>
      </w:r>
      <w:del w:id="205" w:author="O'Meara, Brian C" w:date="2021-12-04T17:50:00Z">
        <w:r w:rsidRPr="0003205A" w:rsidDel="00284899">
          <w:rPr>
            <w:rFonts w:ascii="Times New Roman" w:hAnsi="Times New Roman" w:cs="Times New Roman"/>
          </w:rPr>
          <w:delText xml:space="preserve">adaptive </w:delText>
        </w:r>
      </w:del>
      <w:r w:rsidRPr="0003205A">
        <w:rPr>
          <w:rFonts w:ascii="Times New Roman" w:hAnsi="Times New Roman" w:cs="Times New Roman"/>
        </w:rPr>
        <w:t xml:space="preserve">optimum. In this model, </w:t>
      </w:r>
      <w:del w:id="206" w:author="Jeremy Michael Beaulieu" w:date="2021-11-23T11:40:00Z">
        <w:r w:rsidRPr="0003205A" w:rsidDel="00E07230">
          <w:rPr>
            <w:rFonts w:ascii="Times New Roman" w:hAnsi="Times New Roman" w:cs="Times New Roman"/>
          </w:rPr>
          <w:delText xml:space="preserve">a </w:delText>
        </w:r>
      </w:del>
      <w:ins w:id="207" w:author="Jeremy Michael Beaulieu" w:date="2021-11-23T11:40:00Z">
        <w:r w:rsidR="00E07230">
          <w:rPr>
            <w:rFonts w:ascii="Times New Roman" w:hAnsi="Times New Roman" w:cs="Times New Roman"/>
          </w:rPr>
          <w:t>the value of a trait</w:t>
        </w:r>
      </w:ins>
      <w:del w:id="208" w:author="Jeremy Michael Beaulieu" w:date="2021-11-23T11:40:00Z">
        <w:r w:rsidRPr="0003205A" w:rsidDel="00E07230">
          <w:rPr>
            <w:rFonts w:ascii="Times New Roman" w:hAnsi="Times New Roman" w:cs="Times New Roman"/>
          </w:rPr>
          <w:delText>trait</w:delText>
        </w:r>
      </w:del>
      <w:ins w:id="209" w:author="Jeremy Michael Beaulieu" w:date="2021-11-23T11:40:00Z">
        <w:r w:rsidR="00E07230">
          <w:rPr>
            <w:rFonts w:ascii="Times New Roman" w:hAnsi="Times New Roman" w:cs="Times New Roman"/>
          </w:rPr>
          <w:t>,</w:t>
        </w:r>
      </w:ins>
      <w:r w:rsidRPr="0003205A">
        <w:rPr>
          <w:rFonts w:ascii="Times New Roman" w:hAnsi="Times New Roman" w:cs="Times New Roman"/>
        </w:rPr>
        <w:t xml:space="preserve"> </w:t>
      </w:r>
      <w:del w:id="210" w:author="Jeremy Michael Beaulieu" w:date="2021-11-23T11:40:00Z">
        <w:r w:rsidR="005E4F2C" w:rsidDel="00E07230">
          <w:rPr>
            <w:rFonts w:ascii="Times New Roman" w:eastAsiaTheme="minorEastAsia" w:hAnsi="Times New Roman" w:cs="Times New Roman"/>
          </w:rPr>
          <w:delText>(</w:delText>
        </w:r>
      </w:del>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ins w:id="211" w:author="Jeremy Michael Beaulieu" w:date="2021-11-23T11:40:00Z">
        <w:r w:rsidR="00E07230">
          <w:rPr>
            <w:rFonts w:ascii="Times New Roman" w:eastAsiaTheme="minorEastAsia" w:hAnsi="Times New Roman" w:cs="Times New Roman"/>
          </w:rPr>
          <w:t>,</w:t>
        </w:r>
      </w:ins>
      <w:del w:id="212" w:author="Jeremy Michael Beaulieu" w:date="2021-11-23T11:40:00Z">
        <w:r w:rsidR="005E4F2C" w:rsidDel="00E07230">
          <w:rPr>
            <w:rFonts w:ascii="Times New Roman" w:eastAsiaTheme="minorEastAsia" w:hAnsi="Times New Roman" w:cs="Times New Roman"/>
          </w:rPr>
          <w:delText>)</w:delText>
        </w:r>
      </w:del>
      <w:r w:rsidR="005E4F2C">
        <w:rPr>
          <w:rFonts w:ascii="Times New Roman" w:eastAsiaTheme="minorEastAsia" w:hAnsi="Times New Roman" w:cs="Times New Roman"/>
        </w:rPr>
        <w:t xml:space="preserve"> </w:t>
      </w:r>
      <w:r w:rsidRPr="0003205A">
        <w:rPr>
          <w:rFonts w:ascii="Times New Roman" w:hAnsi="Times New Roman" w:cs="Times New Roman"/>
        </w:rPr>
        <w:t>is pulled towards an optimum</w:t>
      </w:r>
      <w:ins w:id="213" w:author="Jeremy Michael Beaulieu" w:date="2021-11-23T11:41:00Z">
        <w:r w:rsidR="00E07230">
          <w:rPr>
            <w:rFonts w:ascii="Times New Roman" w:hAnsi="Times New Roman" w:cs="Times New Roman"/>
          </w:rPr>
          <w:t xml:space="preserve">, </w:t>
        </w:r>
      </w:ins>
      <m:oMath>
        <m:r>
          <w:ins w:id="214" w:author="Jeremy Michael Beaulieu" w:date="2021-11-23T11:41:00Z">
            <w:rPr>
              <w:rFonts w:ascii="Cambria Math" w:hAnsi="Cambria Math" w:cs="Times New Roman"/>
            </w:rPr>
            <m:t>θ</m:t>
          </w:ins>
        </m:r>
        <m:d>
          <m:dPr>
            <m:ctrlPr>
              <w:ins w:id="215" w:author="Jeremy Michael Beaulieu" w:date="2021-11-23T11:41:00Z">
                <w:rPr>
                  <w:rFonts w:ascii="Cambria Math" w:hAnsi="Cambria Math" w:cs="Times New Roman"/>
                  <w:i/>
                </w:rPr>
              </w:ins>
            </m:ctrlPr>
          </m:dPr>
          <m:e>
            <m:r>
              <w:ins w:id="216" w:author="Jeremy Michael Beaulieu" w:date="2021-11-23T11:41:00Z">
                <w:rPr>
                  <w:rFonts w:ascii="Cambria Math" w:hAnsi="Cambria Math" w:cs="Times New Roman"/>
                </w:rPr>
                <m:t>t</m:t>
              </w:ins>
            </m:r>
          </m:e>
        </m:d>
      </m:oMath>
      <w:ins w:id="217" w:author="Jeremy Michael Beaulieu" w:date="2021-11-23T11:41:00Z">
        <w:r w:rsidR="00E07230">
          <w:rPr>
            <w:rFonts w:ascii="Times New Roman" w:eastAsiaTheme="minorEastAsia" w:hAnsi="Times New Roman" w:cs="Times New Roman"/>
          </w:rPr>
          <w:t>,</w:t>
        </w:r>
      </w:ins>
      <w:r w:rsidRPr="0003205A">
        <w:rPr>
          <w:rFonts w:ascii="Times New Roman" w:hAnsi="Times New Roman" w:cs="Times New Roman"/>
        </w:rPr>
        <w:t xml:space="preserve"> at a rate scaled by the parameter </w:t>
      </w:r>
      <m:oMath>
        <m:r>
          <w:rPr>
            <w:rFonts w:ascii="Cambria Math" w:hAnsi="Cambria Math" w:cs="Times New Roman"/>
          </w:rPr>
          <m:t>α</m:t>
        </m:r>
      </m:oMath>
      <w:del w:id="218" w:author="Jeremy Michael Beaulieu" w:date="2021-11-23T11:41:00Z">
        <w:r w:rsidRPr="0003205A" w:rsidDel="00E07230">
          <w:rPr>
            <w:rFonts w:ascii="Times New Roman" w:hAnsi="Times New Roman" w:cs="Times New Roman"/>
          </w:rPr>
          <w:delText xml:space="preserve">, while the optimum itself (which may change through time) is denoted by the parameter </w:delText>
        </w:r>
      </w:del>
      <m:oMath>
        <m:r>
          <w:del w:id="219" w:author="Jeremy Michael Beaulieu" w:date="2021-11-23T11:41:00Z">
            <w:rPr>
              <w:rFonts w:ascii="Cambria Math" w:hAnsi="Cambria Math" w:cs="Times New Roman"/>
            </w:rPr>
            <m:t>θ</m:t>
          </w:del>
        </m:r>
        <m:d>
          <m:dPr>
            <m:ctrlPr>
              <w:del w:id="220" w:author="Jeremy Michael Beaulieu" w:date="2021-11-23T11:41:00Z">
                <w:rPr>
                  <w:rFonts w:ascii="Cambria Math" w:hAnsi="Cambria Math" w:cs="Times New Roman"/>
                  <w:i/>
                </w:rPr>
              </w:del>
            </m:ctrlPr>
          </m:dPr>
          <m:e>
            <m:r>
              <w:del w:id="221" w:author="Jeremy Michael Beaulieu" w:date="2021-11-23T11:41:00Z">
                <w:rPr>
                  <w:rFonts w:ascii="Cambria Math" w:hAnsi="Cambria Math" w:cs="Times New Roman"/>
                </w:rPr>
                <m:t>t</m:t>
              </w:del>
            </m:r>
          </m:e>
        </m:d>
      </m:oMath>
      <w:r w:rsidRPr="0003205A">
        <w:rPr>
          <w:rFonts w:ascii="Times New Roman" w:hAnsi="Times New Roman" w:cs="Times New Roman"/>
        </w:rPr>
        <w:t xml:space="preserve">. </w:t>
      </w:r>
      <w:ins w:id="222" w:author="Jeremy Michael Beaulieu" w:date="2021-11-23T11:42:00Z">
        <w:r w:rsidR="00E07230">
          <w:rPr>
            <w:rFonts w:ascii="Times New Roman" w:hAnsi="Times New Roman" w:cs="Times New Roman"/>
          </w:rPr>
          <w:t xml:space="preserve">The optimum, </w:t>
        </w:r>
      </w:ins>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t</m:t>
            </m:r>
          </m:e>
        </m:d>
      </m:oMath>
      <w:ins w:id="223" w:author="Jeremy Michael Beaulieu" w:date="2021-11-23T11:42:00Z">
        <w:r w:rsidR="00E07230">
          <w:rPr>
            <w:rFonts w:ascii="Times New Roman" w:eastAsiaTheme="minorEastAsia" w:hAnsi="Times New Roman" w:cs="Times New Roman"/>
          </w:rPr>
          <w:t>,</w:t>
        </w:r>
      </w:ins>
      <w:r w:rsidRPr="0003205A">
        <w:rPr>
          <w:rFonts w:ascii="Times New Roman" w:hAnsi="Times New Roman" w:cs="Times New Roman"/>
        </w:rPr>
        <w:t xml:space="preserve"> is </w:t>
      </w:r>
      <w:ins w:id="224" w:author="Jeremy Michael Beaulieu" w:date="2021-11-23T11:42:00Z">
        <w:r w:rsidR="00E07230">
          <w:rPr>
            <w:rFonts w:ascii="Times New Roman" w:hAnsi="Times New Roman" w:cs="Times New Roman"/>
          </w:rPr>
          <w:t xml:space="preserve">a </w:t>
        </w:r>
      </w:ins>
      <w:r w:rsidRPr="0003205A">
        <w:rPr>
          <w:rFonts w:ascii="Times New Roman" w:hAnsi="Times New Roman" w:cs="Times New Roman"/>
        </w:rPr>
        <w:t>piecewise constant on intervals and takes values in a finite set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Pr="0003205A">
        <w:rPr>
          <w:rFonts w:ascii="Times New Roman" w:hAnsi="Times New Roman" w:cs="Times New Roman"/>
        </w:rPr>
        <w:t>. This</w:t>
      </w:r>
      <w:ins w:id="225" w:author="Jeremy Michael Beaulieu" w:date="2021-11-30T11:25:00Z">
        <w:r w:rsidR="00421FC1">
          <w:rPr>
            <w:rFonts w:ascii="Times New Roman" w:hAnsi="Times New Roman" w:cs="Times New Roman"/>
          </w:rPr>
          <w:t xml:space="preserve"> can</w:t>
        </w:r>
      </w:ins>
      <w:r w:rsidRPr="0003205A">
        <w:rPr>
          <w:rFonts w:ascii="Times New Roman" w:hAnsi="Times New Roman" w:cs="Times New Roman"/>
        </w:rPr>
        <w:t xml:space="preserve"> represent</w:t>
      </w:r>
      <w:del w:id="226" w:author="Jeremy Michael Beaulieu" w:date="2021-11-30T11:25:00Z">
        <w:r w:rsidRPr="0003205A" w:rsidDel="00421FC1">
          <w:rPr>
            <w:rFonts w:ascii="Times New Roman" w:hAnsi="Times New Roman" w:cs="Times New Roman"/>
          </w:rPr>
          <w:delText>s</w:delText>
        </w:r>
      </w:del>
      <w:r w:rsidRPr="0003205A">
        <w:rPr>
          <w:rFonts w:ascii="Times New Roman" w:hAnsi="Times New Roman" w:cs="Times New Roman"/>
        </w:rPr>
        <w:t xml:space="preserve"> the set of </w:t>
      </w:r>
      <w:r w:rsidR="000D301B">
        <w:rPr>
          <w:rFonts w:ascii="Times New Roman" w:hAnsi="Times New Roman" w:cs="Times New Roman"/>
        </w:rPr>
        <w:t>“</w:t>
      </w:r>
      <w:r w:rsidRPr="0003205A">
        <w:rPr>
          <w:rFonts w:ascii="Times New Roman" w:hAnsi="Times New Roman" w:cs="Times New Roman"/>
        </w:rPr>
        <w:t>selective regimes</w:t>
      </w:r>
      <w:r w:rsidR="000D301B">
        <w:rPr>
          <w:rFonts w:ascii="Times New Roman" w:hAnsi="Times New Roman" w:cs="Times New Roman"/>
        </w:rPr>
        <w:t>”</w:t>
      </w:r>
      <w:r w:rsidRPr="0003205A">
        <w:rPr>
          <w:rFonts w:ascii="Times New Roman" w:hAnsi="Times New Roman" w:cs="Times New Roman"/>
        </w:rPr>
        <w:t xml:space="preserve">, </w:t>
      </w:r>
      <w:r w:rsidR="000D301B">
        <w:rPr>
          <w:rFonts w:ascii="Times New Roman" w:hAnsi="Times New Roman" w:cs="Times New Roman"/>
        </w:rPr>
        <w:t>“</w:t>
      </w:r>
      <w:r w:rsidRPr="0003205A">
        <w:rPr>
          <w:rFonts w:ascii="Times New Roman" w:hAnsi="Times New Roman" w:cs="Times New Roman"/>
        </w:rPr>
        <w:t>regimes</w:t>
      </w:r>
      <w:r w:rsidR="000D301B">
        <w:rPr>
          <w:rFonts w:ascii="Times New Roman" w:hAnsi="Times New Roman" w:cs="Times New Roman"/>
        </w:rPr>
        <w:t>”</w:t>
      </w:r>
      <w:r w:rsidRPr="0003205A">
        <w:rPr>
          <w:rFonts w:ascii="Times New Roman" w:hAnsi="Times New Roman" w:cs="Times New Roman"/>
        </w:rPr>
        <w:t>, or Simpson</w:t>
      </w:r>
      <w:r w:rsidR="000D301B">
        <w:rPr>
          <w:rFonts w:ascii="Times New Roman" w:hAnsi="Times New Roman" w:cs="Times New Roman"/>
        </w:rPr>
        <w:t>’</w:t>
      </w:r>
      <w:r w:rsidRPr="0003205A">
        <w:rPr>
          <w:rFonts w:ascii="Times New Roman" w:hAnsi="Times New Roman" w:cs="Times New Roman"/>
        </w:rPr>
        <w:t xml:space="preserve">s </w:t>
      </w:r>
      <w:r w:rsidR="000D301B">
        <w:rPr>
          <w:rFonts w:ascii="Times New Roman" w:hAnsi="Times New Roman" w:cs="Times New Roman"/>
        </w:rPr>
        <w:t>“</w:t>
      </w:r>
      <w:r w:rsidRPr="0003205A">
        <w:rPr>
          <w:rFonts w:ascii="Times New Roman" w:hAnsi="Times New Roman" w:cs="Times New Roman"/>
        </w:rPr>
        <w:t>adaptive zones</w:t>
      </w:r>
      <w:r w:rsidR="000D301B">
        <w:rPr>
          <w:rFonts w:ascii="Times New Roman" w:hAnsi="Times New Roman" w:cs="Times New Roman"/>
        </w:rPr>
        <w:t>”</w:t>
      </w:r>
      <w:r w:rsidRPr="0003205A">
        <w:rPr>
          <w:rFonts w:ascii="Times New Roman" w:hAnsi="Times New Roman" w:cs="Times New Roman"/>
        </w:rPr>
        <w:t xml:space="preserve"> (</w:t>
      </w:r>
      <w:proofErr w:type="spellStart"/>
      <w:r w:rsidRPr="0003205A">
        <w:rPr>
          <w:rFonts w:ascii="Times New Roman" w:hAnsi="Times New Roman" w:cs="Times New Roman"/>
        </w:rPr>
        <w:t>Cressler</w:t>
      </w:r>
      <w:proofErr w:type="spellEnd"/>
      <w:r w:rsidRPr="0003205A">
        <w:rPr>
          <w:rFonts w:ascii="Times New Roman" w:hAnsi="Times New Roman" w:cs="Times New Roman"/>
        </w:rPr>
        <w:t xml:space="preserve"> et al. 2015)</w:t>
      </w:r>
      <w:ins w:id="227" w:author="O'Meara, Brian C" w:date="2021-12-04T17:51:00Z">
        <w:r w:rsidR="00284899">
          <w:rPr>
            <w:rFonts w:ascii="Times New Roman" w:hAnsi="Times New Roman" w:cs="Times New Roman"/>
          </w:rPr>
          <w:t xml:space="preserve">, though it is consistent with a variety of </w:t>
        </w:r>
      </w:ins>
      <w:ins w:id="228" w:author="O'Meara, Brian C" w:date="2021-12-04T17:52:00Z">
        <w:r w:rsidR="00284899">
          <w:rPr>
            <w:rFonts w:ascii="Times New Roman" w:hAnsi="Times New Roman" w:cs="Times New Roman"/>
          </w:rPr>
          <w:t>true underlying microevolutionary models</w:t>
        </w:r>
      </w:ins>
      <w:r w:rsidRPr="0003205A">
        <w:rPr>
          <w:rFonts w:ascii="Times New Roman" w:hAnsi="Times New Roman" w:cs="Times New Roman"/>
        </w:rPr>
        <w:t xml:space="preserve">. Additionally, random deviations are introduced by Gaussian white noise </w:t>
      </w:r>
      <m:oMath>
        <m:r>
          <w:rPr>
            <w:rFonts w:ascii="Cambria Math" w:hAnsi="Cambria Math" w:cs="Times New Roman"/>
          </w:rPr>
          <m:t>dB(t)</m:t>
        </m:r>
      </m:oMath>
      <w:r w:rsidRPr="0003205A">
        <w:rPr>
          <w:rFonts w:ascii="Times New Roman" w:hAnsi="Times New Roman" w:cs="Times New Roman"/>
        </w:rPr>
        <w:t xml:space="preserve">, which is distributed as a normal random variable with mean zero and variance </w:t>
      </w:r>
      <w:del w:id="229" w:author="Jeremy Michael Beaulieu" w:date="2021-11-23T12:06:00Z">
        <w:r w:rsidRPr="0003205A" w:rsidDel="00DF48C1">
          <w:rPr>
            <w:rFonts w:ascii="Times New Roman" w:hAnsi="Times New Roman" w:cs="Times New Roman"/>
          </w:rPr>
          <w:delText>one</w:delText>
        </w:r>
      </w:del>
      <w:ins w:id="230" w:author="Jeremy Michael Beaulieu" w:date="2021-11-23T12:06:00Z">
        <w:r w:rsidR="00DF48C1">
          <w:rPr>
            <w:rFonts w:ascii="Times New Roman" w:hAnsi="Times New Roman" w:cs="Times New Roman"/>
          </w:rPr>
          <w:t xml:space="preserve">equal to </w:t>
        </w:r>
      </w:ins>
      <m:oMath>
        <m:sSup>
          <m:sSupPr>
            <m:ctrlPr>
              <w:ins w:id="231" w:author="Jeremy Michael Beaulieu" w:date="2021-11-23T12:06:00Z">
                <w:rPr>
                  <w:rFonts w:ascii="Cambria Math" w:hAnsi="Cambria Math" w:cs="Times New Roman"/>
                  <w:i/>
                </w:rPr>
              </w:ins>
            </m:ctrlPr>
          </m:sSupPr>
          <m:e>
            <m:r>
              <w:ins w:id="232" w:author="Jeremy Michael Beaulieu" w:date="2021-11-23T12:06:00Z">
                <w:rPr>
                  <w:rFonts w:ascii="Cambria Math" w:hAnsi="Cambria Math" w:cs="Times New Roman"/>
                </w:rPr>
                <m:t>σ</m:t>
              </w:ins>
            </m:r>
          </m:e>
          <m:sup>
            <m:r>
              <w:ins w:id="233" w:author="Jeremy Michael Beaulieu" w:date="2021-11-23T12:06:00Z">
                <w:rPr>
                  <w:rFonts w:ascii="Cambria Math" w:hAnsi="Cambria Math" w:cs="Times New Roman"/>
                </w:rPr>
                <m:t>2</m:t>
              </w:ins>
            </m:r>
          </m:sup>
        </m:sSup>
        <m:r>
          <w:ins w:id="234" w:author="Jeremy Michael Beaulieu" w:date="2021-11-23T12:07:00Z">
            <w:rPr>
              <w:rFonts w:ascii="Cambria Math" w:hAnsi="Cambria Math" w:cs="Times New Roman"/>
            </w:rPr>
            <m:t>dt</m:t>
          </w:ins>
        </m:r>
      </m:oMath>
      <w:r w:rsidRPr="0003205A">
        <w:rPr>
          <w:rFonts w:ascii="Times New Roman" w:hAnsi="Times New Roman" w:cs="Times New Roman"/>
        </w:rPr>
        <w:t xml:space="preserve">. </w:t>
      </w:r>
      <w:ins w:id="235" w:author="Jeremy Michael Beaulieu" w:date="2021-11-23T12:08:00Z">
        <w:r w:rsidR="00B92A46">
          <w:rPr>
            <w:rFonts w:ascii="Times New Roman" w:hAnsi="Times New Roman" w:cs="Times New Roman"/>
          </w:rPr>
          <w:t xml:space="preserve">Thus, </w:t>
        </w:r>
      </w:ins>
      <m:oMath>
        <m:sSup>
          <m:sSupPr>
            <m:ctrlPr>
              <w:ins w:id="236" w:author="Jeremy Michael Beaulieu" w:date="2021-11-23T12:08:00Z">
                <w:rPr>
                  <w:rFonts w:ascii="Cambria Math" w:hAnsi="Cambria Math" w:cs="Times New Roman"/>
                  <w:i/>
                </w:rPr>
              </w:ins>
            </m:ctrlPr>
          </m:sSupPr>
          <m:e>
            <m:r>
              <w:ins w:id="237" w:author="Jeremy Michael Beaulieu" w:date="2021-11-23T12:08:00Z">
                <w:rPr>
                  <w:rFonts w:ascii="Cambria Math" w:hAnsi="Cambria Math" w:cs="Times New Roman"/>
                </w:rPr>
                <m:t>σ</m:t>
              </w:ins>
            </m:r>
          </m:e>
          <m:sup>
            <m:r>
              <w:ins w:id="238" w:author="Jeremy Michael Beaulieu" w:date="2021-11-23T12:08:00Z">
                <w:rPr>
                  <w:rFonts w:ascii="Cambria Math" w:hAnsi="Cambria Math" w:cs="Times New Roman"/>
                </w:rPr>
                <m:t>2</m:t>
              </w:ins>
            </m:r>
          </m:sup>
        </m:sSup>
      </m:oMath>
      <w:ins w:id="239" w:author="Jeremy Michael Beaulieu" w:date="2021-11-23T12:08:00Z">
        <w:r w:rsidR="00B92A46">
          <w:rPr>
            <w:rFonts w:ascii="Times New Roman" w:eastAsiaTheme="minorEastAsia" w:hAnsi="Times New Roman" w:cs="Times New Roman"/>
          </w:rPr>
          <w:t xml:space="preserve">is a constant describing the rate of </w:t>
        </w:r>
      </w:ins>
      <w:ins w:id="240" w:author="Jeremy Michael Beaulieu" w:date="2021-11-23T12:09:00Z">
        <w:r w:rsidR="00BF6599">
          <w:rPr>
            <w:rFonts w:ascii="Times New Roman" w:eastAsiaTheme="minorEastAsia" w:hAnsi="Times New Roman" w:cs="Times New Roman"/>
          </w:rPr>
          <w:t xml:space="preserve">stochastic evolution away from the optimum. </w:t>
        </w:r>
      </w:ins>
      <w:del w:id="241" w:author="Jeremy Michael Beaulieu" w:date="2021-11-23T12:10:00Z">
        <w:r w:rsidRPr="0003205A" w:rsidDel="00BF6599">
          <w:rPr>
            <w:rFonts w:ascii="Times New Roman" w:hAnsi="Times New Roman" w:cs="Times New Roman"/>
          </w:rPr>
          <w:delText>The magnitude of these deviations is scaled by the noise intensity</w:delText>
        </w:r>
        <w:r w:rsidR="00C03D46" w:rsidDel="00BF6599">
          <w:rPr>
            <w:rFonts w:ascii="Times New Roman" w:hAnsi="Times New Roman" w:cs="Times New Roman"/>
          </w:rPr>
          <w:delText xml:space="preserve"> </w:delText>
        </w:r>
      </w:del>
      <m:oMath>
        <m:r>
          <w:del w:id="242" w:author="Jeremy Michael Beaulieu" w:date="2021-11-23T12:10:00Z">
            <w:rPr>
              <w:rFonts w:ascii="Cambria Math" w:hAnsi="Cambria Math" w:cs="Times New Roman"/>
            </w:rPr>
            <m:t>σ</m:t>
          </w:del>
        </m:r>
      </m:oMath>
      <w:del w:id="243" w:author="Jeremy Michael Beaulieu" w:date="2021-11-23T12:10:00Z">
        <w:r w:rsidRPr="0003205A" w:rsidDel="00BF6599">
          <w:rPr>
            <w:rFonts w:ascii="Times New Roman" w:hAnsi="Times New Roman" w:cs="Times New Roman"/>
          </w:rPr>
          <w:delText xml:space="preserve">. </w:delText>
        </w:r>
      </w:del>
      <m:oMath>
        <m:r>
          <w:del w:id="244" w:author="Jeremy Michael Beaulieu" w:date="2021-11-23T13:06:00Z">
            <w:rPr>
              <w:rFonts w:ascii="Cambria Math" w:hAnsi="Cambria Math" w:cs="Times New Roman"/>
            </w:rPr>
            <m:t>α</m:t>
          </w:del>
        </m:r>
      </m:oMath>
      <w:del w:id="245" w:author="Jeremy Michael Beaulieu" w:date="2021-11-23T13:06:00Z">
        <w:r w:rsidRPr="0003205A" w:rsidDel="00F35DCA">
          <w:rPr>
            <w:rFonts w:ascii="Times New Roman" w:hAnsi="Times New Roman" w:cs="Times New Roman"/>
          </w:rPr>
          <w:delText xml:space="preserve"> has been interpreted as the strength of selection (Simpson 1953, Lande 1976, 1980) and </w:delText>
        </w:r>
      </w:del>
      <w:commentRangeStart w:id="246"/>
      <m:oMath>
        <m:r>
          <w:del w:id="247" w:author="Jeremy Michael Beaulieu" w:date="2021-11-23T12:12:00Z">
            <w:rPr>
              <w:rFonts w:ascii="Cambria Math" w:hAnsi="Cambria Math" w:cs="Times New Roman"/>
            </w:rPr>
            <m:t>σ</m:t>
          </w:del>
        </m:r>
        <w:commentRangeEnd w:id="246"/>
        <m:r>
          <w:del w:id="248" w:author="Jeremy Michael Beaulieu" w:date="2021-11-23T12:12:00Z">
            <m:rPr>
              <m:sty m:val="p"/>
            </m:rPr>
            <w:rPr>
              <w:rStyle w:val="CommentReference"/>
              <w:rFonts w:ascii="Cambria Math" w:hAnsi="Cambria Math"/>
            </w:rPr>
            <w:commentReference w:id="246"/>
          </w:del>
        </m:r>
      </m:oMath>
      <w:del w:id="249" w:author="Jeremy Michael Beaulieu" w:date="2021-11-23T13:06:00Z">
        <w:r w:rsidRPr="0003205A" w:rsidDel="00F35DCA">
          <w:rPr>
            <w:rFonts w:ascii="Times New Roman" w:hAnsi="Times New Roman" w:cs="Times New Roman"/>
          </w:rPr>
          <w:delText xml:space="preserve"> has been referred to as genetic drift (Lande 1976, Hansen 1997). </w:delText>
        </w:r>
        <w:r w:rsidR="006B0347" w:rsidDel="00F35DCA">
          <w:rPr>
            <w:rFonts w:ascii="Times New Roman" w:hAnsi="Times New Roman" w:cs="Times New Roman"/>
          </w:rPr>
          <w:delText>However, both</w:delText>
        </w:r>
        <w:r w:rsidRPr="0003205A" w:rsidDel="00F35DCA">
          <w:rPr>
            <w:rFonts w:ascii="Times New Roman" w:hAnsi="Times New Roman" w:cs="Times New Roman"/>
          </w:rPr>
          <w:delText xml:space="preserve"> interpretation</w:delText>
        </w:r>
        <w:r w:rsidR="006B0347" w:rsidDel="00F35DCA">
          <w:rPr>
            <w:rFonts w:ascii="Times New Roman" w:hAnsi="Times New Roman" w:cs="Times New Roman"/>
          </w:rPr>
          <w:delText xml:space="preserve">s have </w:delText>
        </w:r>
        <w:r w:rsidRPr="0003205A" w:rsidDel="00F35DCA">
          <w:rPr>
            <w:rFonts w:ascii="Times New Roman" w:hAnsi="Times New Roman" w:cs="Times New Roman"/>
          </w:rPr>
          <w:delText>been criticized</w:delText>
        </w:r>
        <w:r w:rsidR="006B0347" w:rsidDel="00F35DCA">
          <w:rPr>
            <w:rFonts w:ascii="Times New Roman" w:hAnsi="Times New Roman" w:cs="Times New Roman"/>
          </w:rPr>
          <w:delText>.</w:delText>
        </w:r>
        <w:r w:rsidRPr="0003205A" w:rsidDel="00F35DCA">
          <w:rPr>
            <w:rFonts w:ascii="Times New Roman" w:hAnsi="Times New Roman" w:cs="Times New Roman"/>
          </w:rPr>
          <w:delText xml:space="preserve"> </w:delText>
        </w:r>
        <w:r w:rsidR="006B0347" w:rsidDel="00F35DCA">
          <w:rPr>
            <w:rFonts w:ascii="Times New Roman" w:hAnsi="Times New Roman" w:cs="Times New Roman"/>
          </w:rPr>
          <w:delText>The former because</w:delText>
        </w:r>
        <w:r w:rsidR="000D1ACD" w:rsidDel="00F35DCA">
          <w:rPr>
            <w:rFonts w:ascii="Times New Roman" w:hAnsi="Times New Roman" w:cs="Times New Roman"/>
          </w:rPr>
          <w:delText xml:space="preserve"> </w:delText>
        </w:r>
      </w:del>
      <m:oMath>
        <m:r>
          <w:del w:id="250" w:author="Jeremy Michael Beaulieu" w:date="2021-11-23T13:06:00Z">
            <w:rPr>
              <w:rFonts w:ascii="Cambria Math" w:hAnsi="Cambria Math" w:cs="Times New Roman"/>
            </w:rPr>
            <m:t>α</m:t>
          </w:del>
        </m:r>
      </m:oMath>
      <w:del w:id="251" w:author="Jeremy Michael Beaulieu" w:date="2021-11-23T13:06:00Z">
        <w:r w:rsidR="000D1ACD" w:rsidDel="00F35DCA">
          <w:rPr>
            <w:rFonts w:ascii="Times New Roman" w:eastAsiaTheme="minorEastAsia" w:hAnsi="Times New Roman" w:cs="Times New Roman"/>
          </w:rPr>
          <w:delText xml:space="preserve"> </w:delText>
        </w:r>
        <w:r w:rsidR="004870DF" w:rsidDel="00F35DCA">
          <w:rPr>
            <w:rFonts w:ascii="Times New Roman" w:hAnsi="Times New Roman" w:cs="Times New Roman"/>
          </w:rPr>
          <w:delText>may</w:delText>
        </w:r>
        <w:r w:rsidR="00B53E46" w:rsidDel="00F35DCA">
          <w:rPr>
            <w:rFonts w:ascii="Times New Roman" w:hAnsi="Times New Roman" w:cs="Times New Roman"/>
          </w:rPr>
          <w:delText xml:space="preserve"> be more aptly described as a measure of </w:delText>
        </w:r>
        <w:r w:rsidR="004870DF" w:rsidDel="00F35DCA">
          <w:rPr>
            <w:rFonts w:ascii="Times New Roman" w:hAnsi="Times New Roman" w:cs="Times New Roman"/>
          </w:rPr>
          <w:delText>phylogenetic</w:delText>
        </w:r>
        <w:r w:rsidR="00B53E46" w:rsidDel="00F35DCA">
          <w:rPr>
            <w:rFonts w:ascii="Times New Roman" w:hAnsi="Times New Roman" w:cs="Times New Roman"/>
          </w:rPr>
          <w:delText xml:space="preserve"> signal</w:delText>
        </w:r>
        <w:r w:rsidR="004870DF" w:rsidDel="00F35DCA">
          <w:rPr>
            <w:rFonts w:ascii="Times New Roman" w:hAnsi="Times New Roman" w:cs="Times New Roman"/>
          </w:rPr>
          <w:delText xml:space="preserve"> </w:delText>
        </w:r>
        <w:r w:rsidR="004870DF" w:rsidDel="00F35DCA">
          <w:rPr>
            <w:rFonts w:ascii="Times New Roman" w:hAnsi="Times New Roman" w:cs="Times New Roman"/>
          </w:rPr>
          <w:fldChar w:fldCharType="begin"/>
        </w:r>
        <w:r w:rsidR="004870DF" w:rsidDel="00F35DCA">
          <w:rPr>
            <w:rFonts w:ascii="Times New Roman" w:hAnsi="Times New Roman" w:cs="Times New Roman"/>
          </w:rPr>
          <w:delInstrText xml:space="preserve"> ADDIN ZOTERO_ITEM CSL_CITATION {"citationID":"IGe1wY3e","properties":{"formattedCitation":"(Ho and An\\uc0\\u233{} 2014{\\i{}a})","plainCitation":"(Ho and Ané 2014a)","noteIndex":0},"citationItems":[{"id":1049,"uris":["http://zotero.org/users/local/X8CzRyu0/items/NA6HSDIP"],"uri":["http://zotero.org/users/local/X8CzRyu0/items/NA6HSDIP"],"itemData":{"id":1049,"type":"article-journal","container-title":"Methods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w:delInstrText>
        </w:r>
        <w:r w:rsidR="004870DF" w:rsidDel="00F35DCA">
          <w:rPr>
            <w:rFonts w:ascii="Calibri" w:eastAsia="Calibri" w:hAnsi="Calibri" w:cs="Calibri"/>
          </w:rPr>
          <w:delInstrText>‐</w:delInstrText>
        </w:r>
        <w:r w:rsidR="004870DF" w:rsidDel="00F35DCA">
          <w:rPr>
            <w:rFonts w:ascii="Times New Roman" w:hAnsi="Times New Roman" w:cs="Times New Roman"/>
          </w:rPr>
          <w:delInstrText xml:space="preserve">Uhlenbeck models","volume":"5","author":[{"family":"Ho","given":"Lam Si Tung"},{"family":"Ané","given":"Cécile"}],"issued":{"date-parts":[["2014"]]}}}],"schema":"https://github.com/citation-style-language/schema/raw/master/csl-citation.json"} </w:delInstrText>
        </w:r>
        <w:r w:rsidR="004870DF" w:rsidDel="00F35DCA">
          <w:rPr>
            <w:rFonts w:ascii="Times New Roman" w:hAnsi="Times New Roman" w:cs="Times New Roman"/>
          </w:rPr>
          <w:fldChar w:fldCharType="separate"/>
        </w:r>
        <w:r w:rsidR="004870DF" w:rsidRPr="004870DF" w:rsidDel="00F35DCA">
          <w:rPr>
            <w:rFonts w:ascii="Times New Roman" w:hAnsi="Times New Roman" w:cs="Times New Roman"/>
          </w:rPr>
          <w:delText>(Ho and Ané 2014</w:delText>
        </w:r>
        <w:r w:rsidR="004870DF" w:rsidRPr="004870DF" w:rsidDel="00F35DCA">
          <w:rPr>
            <w:rFonts w:ascii="Times New Roman" w:hAnsi="Times New Roman" w:cs="Times New Roman"/>
            <w:i/>
            <w:iCs/>
          </w:rPr>
          <w:delText>a</w:delText>
        </w:r>
        <w:r w:rsidR="004870DF" w:rsidRPr="004870DF" w:rsidDel="00F35DCA">
          <w:rPr>
            <w:rFonts w:ascii="Times New Roman" w:hAnsi="Times New Roman" w:cs="Times New Roman"/>
          </w:rPr>
          <w:delText>)</w:delText>
        </w:r>
        <w:r w:rsidR="004870DF" w:rsidDel="00F35DCA">
          <w:rPr>
            <w:rFonts w:ascii="Times New Roman" w:hAnsi="Times New Roman" w:cs="Times New Roman"/>
          </w:rPr>
          <w:fldChar w:fldCharType="end"/>
        </w:r>
        <w:r w:rsidR="00B53E46" w:rsidDel="00F35DCA">
          <w:rPr>
            <w:rFonts w:ascii="Times New Roman" w:hAnsi="Times New Roman" w:cs="Times New Roman"/>
          </w:rPr>
          <w:delText xml:space="preserve"> </w:delText>
        </w:r>
        <w:r w:rsidR="006B0347" w:rsidDel="00F35DCA">
          <w:rPr>
            <w:rFonts w:ascii="Times New Roman" w:hAnsi="Times New Roman" w:cs="Times New Roman"/>
          </w:rPr>
          <w:delText xml:space="preserve">and the latter because </w:delText>
        </w:r>
        <w:r w:rsidR="00DE1119" w:rsidDel="00F35DCA">
          <w:rPr>
            <w:rFonts w:ascii="Times New Roman" w:hAnsi="Times New Roman" w:cs="Times New Roman"/>
          </w:rPr>
          <w:delText xml:space="preserve">the </w:delText>
        </w:r>
        <w:r w:rsidRPr="0003205A" w:rsidDel="00F35DCA">
          <w:rPr>
            <w:rFonts w:ascii="Times New Roman" w:hAnsi="Times New Roman" w:cs="Times New Roman"/>
          </w:rPr>
          <w:delText xml:space="preserve">stochasticity </w:delText>
        </w:r>
        <w:r w:rsidR="00DE1119" w:rsidDel="00F35DCA">
          <w:rPr>
            <w:rFonts w:ascii="Times New Roman" w:hAnsi="Times New Roman" w:cs="Times New Roman"/>
          </w:rPr>
          <w:delText xml:space="preserve">modeled by an OU </w:delText>
        </w:r>
        <w:r w:rsidR="00DB62D2" w:rsidDel="00F35DCA">
          <w:rPr>
            <w:rFonts w:ascii="Times New Roman" w:hAnsi="Times New Roman" w:cs="Times New Roman"/>
          </w:rPr>
          <w:delText xml:space="preserve">on a macroevolutionary time scale is likely not a consequence </w:delText>
        </w:r>
        <w:r w:rsidR="0003368F" w:rsidDel="00F35DCA">
          <w:rPr>
            <w:rFonts w:ascii="Times New Roman" w:hAnsi="Times New Roman" w:cs="Times New Roman"/>
          </w:rPr>
          <w:delText xml:space="preserve">of </w:delText>
        </w:r>
        <w:r w:rsidRPr="0003205A" w:rsidDel="00F35DCA">
          <w:rPr>
            <w:rFonts w:ascii="Times New Roman" w:hAnsi="Times New Roman" w:cs="Times New Roman"/>
          </w:rPr>
          <w:delText>genetic drift</w:delText>
        </w:r>
        <w:r w:rsidR="00275A03" w:rsidDel="00F35DCA">
          <w:rPr>
            <w:rFonts w:ascii="Times New Roman" w:hAnsi="Times New Roman" w:cs="Times New Roman"/>
          </w:rPr>
          <w:delText xml:space="preserve"> </w:delText>
        </w:r>
        <w:r w:rsidR="00275A03" w:rsidDel="00F35DCA">
          <w:rPr>
            <w:rFonts w:ascii="Times New Roman" w:hAnsi="Times New Roman" w:cs="Times New Roman"/>
          </w:rPr>
          <w:fldChar w:fldCharType="begin"/>
        </w:r>
        <w:r w:rsidR="00275A03" w:rsidDel="00F35DCA">
          <w:rPr>
            <w:rFonts w:ascii="Times New Roman" w:hAnsi="Times New Roman" w:cs="Times New Roman"/>
          </w:rPr>
          <w:delInstrText xml:space="preserve"> ADDIN ZOTERO_ITEM CSL_CITATION {"citationID":"4haiFzZX","properties":{"formattedCitation":"(Hansen 2012)","plainCitation":"(Hansen 2012)","noteIndex":0},"citationItems":[{"id":7233,"uris":["http://zotero.org/users/local/X8CzRyu0/items/U34KQJDK"],"uri":["http://zotero.org/users/local/X8CzRyu0/items/U34KQJDK"],"itemData":{"id":7233,"type":"article-journal","container-title":"The adaptive landscape in evolutionary biology","note":"publisher: Oxford University Press Oxford","page":"26","title":"Adaptive landscapes and macroevolutionary dynamics","volume":"205","author":[{"family":"Hansen","given":"Thomas F."}],"issued":{"date-parts":[["2012"]]}}}],"schema":"https://github.com/citation-style-language/schema/raw/master/csl-citation.json"} </w:delInstrText>
        </w:r>
        <w:r w:rsidR="00275A03" w:rsidDel="00F35DCA">
          <w:rPr>
            <w:rFonts w:ascii="Times New Roman" w:hAnsi="Times New Roman" w:cs="Times New Roman"/>
          </w:rPr>
          <w:fldChar w:fldCharType="separate"/>
        </w:r>
        <w:r w:rsidR="00275A03" w:rsidDel="00F35DCA">
          <w:rPr>
            <w:rFonts w:ascii="Times New Roman" w:hAnsi="Times New Roman" w:cs="Times New Roman"/>
            <w:noProof/>
          </w:rPr>
          <w:delText>(Hansen 2012)</w:delText>
        </w:r>
        <w:r w:rsidR="00275A03" w:rsidDel="00F35DCA">
          <w:rPr>
            <w:rFonts w:ascii="Times New Roman" w:hAnsi="Times New Roman" w:cs="Times New Roman"/>
          </w:rPr>
          <w:fldChar w:fldCharType="end"/>
        </w:r>
        <w:r w:rsidRPr="0003205A" w:rsidDel="00F35DCA">
          <w:rPr>
            <w:rFonts w:ascii="Times New Roman" w:hAnsi="Times New Roman" w:cs="Times New Roman"/>
          </w:rPr>
          <w:delText xml:space="preserve">. </w:delText>
        </w:r>
      </w:del>
      <w:moveFromRangeStart w:id="252" w:author="Jeremy Michael Beaulieu" w:date="2021-11-23T12:04:00Z" w:name="move88561464"/>
      <w:moveFrom w:id="253" w:author="Jeremy Michael Beaulieu" w:date="2021-11-23T12:04:00Z">
        <w:r w:rsidR="008328D1" w:rsidDel="004A7842">
          <w:rPr>
            <w:rFonts w:ascii="Times New Roman" w:hAnsi="Times New Roman" w:cs="Times New Roman"/>
          </w:rPr>
          <w:t>Formally, t</w:t>
        </w:r>
        <w:r w:rsidRPr="0003205A" w:rsidDel="004A7842">
          <w:rPr>
            <w:rFonts w:ascii="Times New Roman" w:hAnsi="Times New Roman" w:cs="Times New Roman"/>
          </w:rPr>
          <w:t xml:space="preserve">he OU process is an Itô </w:t>
        </w:r>
        <w:r w:rsidR="008328D1" w:rsidRPr="0003205A" w:rsidDel="004A7842">
          <w:rPr>
            <w:rFonts w:ascii="Times New Roman" w:hAnsi="Times New Roman" w:cs="Times New Roman"/>
          </w:rPr>
          <w:t>diffusion</w:t>
        </w:r>
        <w:r w:rsidRPr="0003205A" w:rsidDel="004A7842">
          <w:rPr>
            <w:rFonts w:ascii="Times New Roman" w:hAnsi="Times New Roman" w:cs="Times New Roman"/>
          </w:rPr>
          <w:t xml:space="preserve"> satisfying:</w:t>
        </w:r>
        <w:r w:rsidDel="004A7842">
          <w:rPr>
            <w:rFonts w:ascii="Times New Roman" w:hAnsi="Times New Roman" w:cs="Times New Roman"/>
          </w:rPr>
          <w:t xml:space="preserve"> </w:t>
        </w:r>
      </w:moveFrom>
    </w:p>
    <w:p w14:paraId="5098E791" w14:textId="77777777" w:rsidR="00ED403A" w:rsidRPr="00ED403A" w:rsidRDefault="00ED403A">
      <w:pPr>
        <w:spacing w:line="360" w:lineRule="auto"/>
        <w:rPr>
          <w:ins w:id="254" w:author="Jeremy Michael Beaulieu" w:date="2021-11-30T11:39:00Z"/>
          <w:rFonts w:ascii="Times New Roman" w:eastAsiaTheme="minorEastAsia" w:hAnsi="Times New Roman" w:cs="Times New Roman"/>
          <w:rPrChange w:id="255" w:author="Jeremy Michael Beaulieu" w:date="2021-11-30T11:39:00Z">
            <w:rPr>
              <w:ins w:id="256" w:author="Jeremy Michael Beaulieu" w:date="2021-11-30T11:39:00Z"/>
              <w:rFonts w:ascii="Times New Roman" w:hAnsi="Times New Roman" w:cs="Times New Roman"/>
            </w:rPr>
          </w:rPrChange>
        </w:rPr>
        <w:pPrChange w:id="257" w:author="Jeremy Michael Beaulieu" w:date="2021-11-23T12:03:00Z">
          <w:pPr>
            <w:spacing w:line="360" w:lineRule="auto"/>
            <w:ind w:firstLine="720"/>
          </w:pPr>
        </w:pPrChange>
      </w:pPr>
    </w:p>
    <w:p w14:paraId="0AE13CEE" w14:textId="48E91DB5" w:rsidR="008328D1" w:rsidRPr="00DA5CEC" w:rsidDel="00876B0E" w:rsidRDefault="00ED403A">
      <w:pPr>
        <w:spacing w:line="360" w:lineRule="auto"/>
        <w:rPr>
          <w:del w:id="258" w:author="Jeremy Michael Beaulieu" w:date="2021-11-30T11:39:00Z"/>
          <w:rFonts w:eastAsiaTheme="minorEastAsia"/>
        </w:rPr>
      </w:pPr>
      <w:ins w:id="259" w:author="Jeremy Michael Beaulieu" w:date="2021-11-30T11:39:00Z">
        <w:r>
          <w:rPr>
            <w:rFonts w:ascii="Times New Roman" w:eastAsiaTheme="minorEastAsia" w:hAnsi="Times New Roman" w:cs="Times New Roman"/>
          </w:rPr>
          <w:tab/>
        </w:r>
      </w:ins>
      <m:oMath>
        <m:r>
          <w:del w:id="260" w:author="Jeremy Michael Beaulieu" w:date="2021-11-30T11:39:00Z">
            <w:rPr>
              <w:rFonts w:ascii="Cambria Math" w:hAnsi="Cambria Math"/>
            </w:rPr>
            <m:t xml:space="preserve">dX(t) = α(θ(t) - X(t)) + </m:t>
          </w:del>
        </m:r>
        <m:r>
          <w:del w:id="261" w:author="Jeremy Michael Beaulieu" w:date="2021-11-30T11:39:00Z">
            <w:rPr>
              <w:rFonts w:ascii="Cambria Math" w:hAnsi="Cambria Math" w:cs="Times New Roman"/>
            </w:rPr>
            <m:t>σdB(t)</m:t>
          </w:del>
        </m:r>
      </m:oMath>
      <w:moveFromRangeEnd w:id="252"/>
    </w:p>
    <w:p w14:paraId="1511B2F3" w14:textId="554A488B" w:rsidR="00B55B43" w:rsidRDefault="008A392A">
      <w:pPr>
        <w:spacing w:line="360" w:lineRule="auto"/>
        <w:rPr>
          <w:ins w:id="262" w:author="Jeremy Michael Beaulieu" w:date="2021-11-23T11:43:00Z"/>
          <w:rFonts w:ascii="Times New Roman" w:eastAsiaTheme="minorEastAsia" w:hAnsi="Times New Roman" w:cs="Times New Roman"/>
        </w:rPr>
        <w:pPrChange w:id="263" w:author="Jeremy Michael Beaulieu" w:date="2021-11-30T11:39:00Z">
          <w:pPr>
            <w:spacing w:line="360" w:lineRule="auto"/>
            <w:ind w:firstLine="720"/>
          </w:pPr>
        </w:pPrChange>
      </w:pPr>
      <w:del w:id="264" w:author="Jeremy Michael Beaulieu" w:date="2021-11-23T12:10:00Z">
        <w:r w:rsidDel="00BF6599">
          <w:rPr>
            <w:rFonts w:ascii="Times New Roman" w:eastAsiaTheme="minorEastAsia" w:hAnsi="Times New Roman" w:cs="Times New Roman"/>
          </w:rPr>
          <w:delText>Here, w</w:delText>
        </w:r>
      </w:del>
      <w:ins w:id="265" w:author="Jeremy Michael Beaulieu" w:date="2021-11-23T12:10:00Z">
        <w:r w:rsidR="00BF6599">
          <w:rPr>
            <w:rFonts w:ascii="Times New Roman" w:eastAsiaTheme="minorEastAsia" w:hAnsi="Times New Roman" w:cs="Times New Roman"/>
          </w:rPr>
          <w:t>W</w:t>
        </w:r>
      </w:ins>
      <w:r>
        <w:rPr>
          <w:rFonts w:ascii="Times New Roman" w:eastAsiaTheme="minorEastAsia" w:hAnsi="Times New Roman" w:cs="Times New Roman"/>
        </w:rPr>
        <w:t>e use the set of extensions introduced by</w:t>
      </w:r>
      <w:r w:rsidRPr="008A392A">
        <w:rPr>
          <w:rFonts w:ascii="Times New Roman" w:eastAsiaTheme="minorEastAsia" w:hAnsi="Times New Roman" w:cs="Times New Roman"/>
        </w:rPr>
        <w:t xml:space="preserve"> </w:t>
      </w:r>
      <w:r w:rsidRPr="008A392A">
        <w:rPr>
          <w:rFonts w:ascii="Times New Roman" w:eastAsiaTheme="minorEastAsia" w:hAnsi="Times New Roman" w:cs="Times New Roman"/>
        </w:rPr>
        <w:fldChar w:fldCharType="begin"/>
      </w:r>
      <w:r w:rsidRPr="008A392A">
        <w:rPr>
          <w:rFonts w:ascii="Times New Roman" w:eastAsiaTheme="minorEastAsia" w:hAnsi="Times New Roman" w:cs="Times New Roman"/>
        </w:rPr>
        <w:instrText xml:space="preserve"> ADDIN ZOTERO_ITEM CSL_CITATION {"citationID":"izQADJBT","properties":{"custom":"Beaulieu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Pr="008A392A">
        <w:rPr>
          <w:rFonts w:ascii="Times New Roman" w:eastAsiaTheme="minorEastAsia" w:hAnsi="Times New Roman" w:cs="Times New Roman"/>
        </w:rPr>
        <w:fldChar w:fldCharType="separate"/>
      </w:r>
      <w:r w:rsidRPr="008A392A">
        <w:rPr>
          <w:rFonts w:ascii="Times New Roman" w:eastAsiaTheme="minorEastAsia" w:hAnsi="Times New Roman" w:cs="Times New Roman"/>
          <w:noProof/>
        </w:rPr>
        <w:t>Beaulieu et al. (2012)</w:t>
      </w:r>
      <w:r w:rsidRPr="008A392A">
        <w:rPr>
          <w:rFonts w:ascii="Times New Roman" w:eastAsiaTheme="minorEastAsia" w:hAnsi="Times New Roman" w:cs="Times New Roman"/>
        </w:rPr>
        <w:fldChar w:fldCharType="end"/>
      </w:r>
      <w:r>
        <w:rPr>
          <w:rFonts w:ascii="Times New Roman" w:eastAsiaTheme="minorEastAsia" w:hAnsi="Times New Roman" w:cs="Times New Roman"/>
        </w:rPr>
        <w:t xml:space="preserve"> and implemented in the R</w:t>
      </w:r>
      <w:ins w:id="266" w:author="Jeremy Michael Beaulieu" w:date="2021-11-23T11:42:00Z">
        <w:r w:rsidR="00E07230">
          <w:rPr>
            <w:rFonts w:ascii="Times New Roman" w:eastAsiaTheme="minorEastAsia" w:hAnsi="Times New Roman" w:cs="Times New Roman"/>
          </w:rPr>
          <w:t xml:space="preserve"> </w:t>
        </w:r>
      </w:ins>
      <w:del w:id="267" w:author="Jeremy Michael Beaulieu" w:date="2021-11-23T11:42:00Z">
        <w:r w:rsidDel="00E07230">
          <w:rPr>
            <w:rFonts w:ascii="Times New Roman" w:eastAsiaTheme="minorEastAsia" w:hAnsi="Times New Roman" w:cs="Times New Roman"/>
          </w:rPr>
          <w:delText>-</w:delText>
        </w:r>
      </w:del>
      <w:r>
        <w:rPr>
          <w:rFonts w:ascii="Times New Roman" w:eastAsiaTheme="minorEastAsia" w:hAnsi="Times New Roman" w:cs="Times New Roman"/>
        </w:rPr>
        <w:t xml:space="preserve">package </w:t>
      </w:r>
      <w:proofErr w:type="spellStart"/>
      <w:r w:rsidRPr="00BC33E5">
        <w:rPr>
          <w:rFonts w:ascii="Courier New" w:eastAsiaTheme="minorEastAsia" w:hAnsi="Courier New" w:cs="Courier New"/>
          <w:sz w:val="22"/>
          <w:szCs w:val="22"/>
        </w:rPr>
        <w:t>OUwie</w:t>
      </w:r>
      <w:proofErr w:type="spellEnd"/>
      <w:r>
        <w:rPr>
          <w:rFonts w:ascii="Times New Roman" w:eastAsiaTheme="minorEastAsia" w:hAnsi="Times New Roman" w:cs="Times New Roman"/>
        </w:rPr>
        <w:t xml:space="preserve">. This allows for multiple primary optima </w:t>
      </w:r>
      <w:del w:id="268" w:author="Jeremy Michael Beaulieu" w:date="2021-11-23T11:42:00Z">
        <w:r w:rsidDel="00E07230">
          <w:rPr>
            <w:rFonts w:ascii="Times New Roman" w:eastAsiaTheme="minorEastAsia" w:hAnsi="Times New Roman" w:cs="Times New Roman"/>
          </w:rPr>
          <w:delText>(</w:delText>
        </w:r>
      </w:del>
      <m:oMath>
        <m:r>
          <w:rPr>
            <w:rFonts w:ascii="Cambria Math" w:hAnsi="Cambria Math"/>
          </w:rPr>
          <m:t>θ(t)</m:t>
        </m:r>
      </m:oMath>
      <w:del w:id="269" w:author="Jeremy Michael Beaulieu" w:date="2021-11-23T11:42:00Z">
        <w:r w:rsidDel="00E07230">
          <w:rPr>
            <w:rFonts w:ascii="Times New Roman" w:eastAsiaTheme="minorEastAsia" w:hAnsi="Times New Roman" w:cs="Times New Roman"/>
          </w:rPr>
          <w:delText>)</w:delText>
        </w:r>
      </w:del>
      <w:r>
        <w:rPr>
          <w:rFonts w:ascii="Times New Roman" w:eastAsiaTheme="minorEastAsia" w:hAnsi="Times New Roman" w:cs="Times New Roman"/>
        </w:rPr>
        <w:t xml:space="preserve"> in which both the pull strength (</w:t>
      </w:r>
      <m:oMath>
        <m:r>
          <w:rPr>
            <w:rFonts w:ascii="Cambria Math" w:hAnsi="Cambria Math"/>
          </w:rPr>
          <m:t>α</m:t>
        </m:r>
      </m:oMath>
      <w:r>
        <w:rPr>
          <w:rFonts w:ascii="Times New Roman" w:eastAsiaTheme="minorEastAsia" w:hAnsi="Times New Roman" w:cs="Times New Roman"/>
        </w:rPr>
        <w:t xml:space="preserve">) and the </w:t>
      </w:r>
      <w:ins w:id="270" w:author="Jeremy Michael Beaulieu" w:date="2021-11-23T12:11:00Z">
        <w:r w:rsidR="00BF6599">
          <w:rPr>
            <w:rFonts w:ascii="Times New Roman" w:eastAsiaTheme="minorEastAsia" w:hAnsi="Times New Roman" w:cs="Times New Roman"/>
          </w:rPr>
          <w:t>rate of stochastic evolution</w:t>
        </w:r>
      </w:ins>
      <w:del w:id="271" w:author="Jeremy Michael Beaulieu" w:date="2021-11-23T12:10:00Z">
        <w:r w:rsidDel="00BF6599">
          <w:rPr>
            <w:rFonts w:ascii="Times New Roman" w:eastAsiaTheme="minorEastAsia" w:hAnsi="Times New Roman" w:cs="Times New Roman"/>
          </w:rPr>
          <w:delText>noise intensity</w:delText>
        </w:r>
      </w:del>
      <w:r>
        <w:rPr>
          <w:rFonts w:ascii="Times New Roman" w:eastAsiaTheme="minorEastAsia" w:hAnsi="Times New Roman" w:cs="Times New Roman"/>
        </w:rPr>
        <w:t xml:space="preserve"> (</w:t>
      </w:r>
      <m:oMath>
        <m:sSup>
          <m:sSupPr>
            <m:ctrlPr>
              <w:ins w:id="272" w:author="Jeremy Michael Beaulieu" w:date="2021-11-23T12:10:00Z">
                <w:rPr>
                  <w:rFonts w:ascii="Cambria Math" w:hAnsi="Cambria Math" w:cs="Times New Roman"/>
                  <w:i/>
                </w:rPr>
              </w:ins>
            </m:ctrlPr>
          </m:sSupPr>
          <m:e>
            <m:r>
              <w:ins w:id="273" w:author="Jeremy Michael Beaulieu" w:date="2021-11-23T12:10:00Z">
                <w:rPr>
                  <w:rFonts w:ascii="Cambria Math" w:hAnsi="Cambria Math" w:cs="Times New Roman"/>
                </w:rPr>
                <m:t>σ</m:t>
              </w:ins>
            </m:r>
          </m:e>
          <m:sup>
            <m:r>
              <w:ins w:id="274" w:author="Jeremy Michael Beaulieu" w:date="2021-11-23T12:10:00Z">
                <w:rPr>
                  <w:rFonts w:ascii="Cambria Math" w:hAnsi="Cambria Math" w:cs="Times New Roman"/>
                </w:rPr>
                <m:t>2</m:t>
              </w:ins>
            </m:r>
          </m:sup>
        </m:sSup>
        <w:commentRangeStart w:id="275"/>
        <m:r>
          <w:del w:id="276" w:author="Jeremy Michael Beaulieu" w:date="2021-11-23T12:10:00Z">
            <w:rPr>
              <w:rFonts w:ascii="Cambria Math" w:hAnsi="Cambria Math" w:cs="Times New Roman"/>
            </w:rPr>
            <m:t>σ</m:t>
          </w:del>
        </m:r>
        <w:commentRangeEnd w:id="275"/>
        <m:r>
          <m:rPr>
            <m:sty m:val="p"/>
          </m:rPr>
          <w:rPr>
            <w:rStyle w:val="CommentReference"/>
          </w:rPr>
          <w:commentReference w:id="275"/>
        </m:r>
      </m:oMath>
      <w:r>
        <w:rPr>
          <w:rFonts w:ascii="Times New Roman" w:eastAsiaTheme="minorEastAsia" w:hAnsi="Times New Roman" w:cs="Times New Roman"/>
        </w:rPr>
        <w:t xml:space="preserve">) can vary across the phylogeny. </w:t>
      </w:r>
      <w:r w:rsidR="009542E4">
        <w:rPr>
          <w:rFonts w:ascii="Times New Roman" w:eastAsiaTheme="minorEastAsia" w:hAnsi="Times New Roman" w:cs="Times New Roman"/>
        </w:rPr>
        <w:t>However, the algorithm used to calculate the likelihood described in Beaulieu et al. (2012) involves matrix inversion -</w:t>
      </w:r>
      <w:ins w:id="277" w:author="Jeremy Michael Beaulieu" w:date="2021-11-23T11:42:00Z">
        <w:r w:rsidR="00E07230">
          <w:rPr>
            <w:rFonts w:ascii="Times New Roman" w:eastAsiaTheme="minorEastAsia" w:hAnsi="Times New Roman" w:cs="Times New Roman"/>
          </w:rPr>
          <w:t>-</w:t>
        </w:r>
      </w:ins>
      <w:r w:rsidR="009542E4">
        <w:rPr>
          <w:rFonts w:ascii="Times New Roman" w:eastAsiaTheme="minorEastAsia" w:hAnsi="Times New Roman" w:cs="Times New Roman"/>
        </w:rPr>
        <w:t xml:space="preserve"> a computationally costly procedure. Therefore, we implement a linear-time computation of the likelihood </w:t>
      </w:r>
      <w:r w:rsidR="00236166">
        <w:rPr>
          <w:rFonts w:ascii="Times New Roman" w:eastAsiaTheme="minorEastAsia" w:hAnsi="Times New Roman" w:cs="Times New Roman"/>
        </w:rPr>
        <w:t xml:space="preserve">of </w:t>
      </w:r>
      <w:r w:rsidR="006658DD">
        <w:rPr>
          <w:rFonts w:ascii="Times New Roman" w:eastAsiaTheme="minorEastAsia" w:hAnsi="Times New Roman" w:cs="Times New Roman"/>
        </w:rPr>
        <w:t>Gaussian</w:t>
      </w:r>
      <w:r w:rsidR="00236166">
        <w:rPr>
          <w:rFonts w:ascii="Times New Roman" w:eastAsiaTheme="minorEastAsia" w:hAnsi="Times New Roman" w:cs="Times New Roman"/>
        </w:rPr>
        <w:t xml:space="preserve"> trait models </w:t>
      </w:r>
      <w:r w:rsidR="009542E4">
        <w:rPr>
          <w:rFonts w:ascii="Times New Roman" w:eastAsiaTheme="minorEastAsia" w:hAnsi="Times New Roman" w:cs="Times New Roman"/>
        </w:rPr>
        <w:t xml:space="preserve">following </w:t>
      </w:r>
      <w:r w:rsidR="009542E4">
        <w:rPr>
          <w:rFonts w:ascii="Times New Roman" w:eastAsiaTheme="minorEastAsia" w:hAnsi="Times New Roman" w:cs="Times New Roman"/>
        </w:rPr>
        <w:fldChar w:fldCharType="begin"/>
      </w:r>
      <w:r w:rsidR="004870DF">
        <w:rPr>
          <w:rFonts w:ascii="Times New Roman" w:eastAsiaTheme="minorEastAsia" w:hAnsi="Times New Roman" w:cs="Times New Roman"/>
        </w:rPr>
        <w:instrText xml:space="preserve"> ADDIN ZOTERO_ITEM CSL_CITATION {"citationID":"jM31mdvv","properties":{"formattedCitation":"(Ho and An\\uc0\\u233{} 2014{\\i{}b})","plainCitation":"(Ho and Ané 2014b)","noteIndex":0},"citationItems":[{"id":6670,"uris":["http://zotero.org/users/local/X8CzRyu0/items/IDVX7RTD"],"uri":["http://zotero.org/users/local/X8CzRyu0/items/IDVX7RTD"],"itemData":{"id":6670,"type":"article-journal","abstract":"Abstract.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Models","volume":"63","author":[{"family":"Ho","given":"Lam","dropping-particle":"si"},{"family":"Ané","given":"Cécile"}],"issued":{"date-parts":[["2014",5,1]]}}}],"schema":"https://github.com/citation-style-language/schema/raw/master/csl-citation.json"} </w:instrText>
      </w:r>
      <w:r w:rsidR="009542E4">
        <w:rPr>
          <w:rFonts w:ascii="Times New Roman" w:eastAsiaTheme="minorEastAsia" w:hAnsi="Times New Roman" w:cs="Times New Roman"/>
        </w:rPr>
        <w:fldChar w:fldCharType="separate"/>
      </w:r>
      <w:del w:id="278" w:author="Jeremy Michael Beaulieu" w:date="2021-11-23T11:43:00Z">
        <w:r w:rsidR="004870DF" w:rsidRPr="004870DF" w:rsidDel="00E07230">
          <w:rPr>
            <w:rFonts w:ascii="Times New Roman" w:hAnsi="Times New Roman" w:cs="Times New Roman"/>
          </w:rPr>
          <w:delText>(</w:delText>
        </w:r>
      </w:del>
      <w:r w:rsidR="004870DF" w:rsidRPr="004870DF">
        <w:rPr>
          <w:rFonts w:ascii="Times New Roman" w:hAnsi="Times New Roman" w:cs="Times New Roman"/>
        </w:rPr>
        <w:t xml:space="preserve">Ho and Ané </w:t>
      </w:r>
      <w:ins w:id="279" w:author="Jeremy Michael Beaulieu" w:date="2021-11-23T11:43:00Z">
        <w:r w:rsidR="00E07230">
          <w:rPr>
            <w:rFonts w:ascii="Times New Roman" w:hAnsi="Times New Roman" w:cs="Times New Roman"/>
          </w:rPr>
          <w:t>(</w:t>
        </w:r>
      </w:ins>
      <w:r w:rsidR="004870DF" w:rsidRPr="004870DF">
        <w:rPr>
          <w:rFonts w:ascii="Times New Roman" w:hAnsi="Times New Roman" w:cs="Times New Roman"/>
        </w:rPr>
        <w:t>2014</w:t>
      </w:r>
      <w:r w:rsidR="004870DF" w:rsidRPr="004870DF">
        <w:rPr>
          <w:rFonts w:ascii="Times New Roman" w:hAnsi="Times New Roman" w:cs="Times New Roman"/>
          <w:i/>
          <w:iCs/>
        </w:rPr>
        <w:t>b</w:t>
      </w:r>
      <w:r w:rsidR="004870DF" w:rsidRPr="004870DF">
        <w:rPr>
          <w:rFonts w:ascii="Times New Roman" w:hAnsi="Times New Roman" w:cs="Times New Roman"/>
        </w:rPr>
        <w:t>)</w:t>
      </w:r>
      <w:r w:rsidR="009542E4">
        <w:rPr>
          <w:rFonts w:ascii="Times New Roman" w:eastAsiaTheme="minorEastAsia" w:hAnsi="Times New Roman" w:cs="Times New Roman"/>
        </w:rPr>
        <w:fldChar w:fldCharType="end"/>
      </w:r>
      <w:r w:rsidR="009542E4">
        <w:rPr>
          <w:rFonts w:ascii="Times New Roman" w:eastAsiaTheme="minorEastAsia" w:hAnsi="Times New Roman" w:cs="Times New Roman"/>
        </w:rPr>
        <w:t xml:space="preserve">. </w:t>
      </w:r>
      <w:r w:rsidR="006658DD">
        <w:rPr>
          <w:rFonts w:ascii="Times New Roman" w:eastAsiaTheme="minorEastAsia" w:hAnsi="Times New Roman" w:cs="Times New Roman"/>
        </w:rPr>
        <w:t>To do this</w:t>
      </w:r>
      <w:ins w:id="280" w:author="Jeremy Michael Beaulieu" w:date="2021-11-23T11:43:00Z">
        <w:r w:rsidR="00E07230">
          <w:rPr>
            <w:rFonts w:ascii="Times New Roman" w:eastAsiaTheme="minorEastAsia" w:hAnsi="Times New Roman" w:cs="Times New Roman"/>
          </w:rPr>
          <w:t>,</w:t>
        </w:r>
      </w:ins>
      <w:r w:rsidR="006658DD">
        <w:rPr>
          <w:rFonts w:ascii="Times New Roman" w:eastAsiaTheme="minorEastAsia" w:hAnsi="Times New Roman" w:cs="Times New Roman"/>
        </w:rPr>
        <w:t xml:space="preserve"> we first transform the phylogeny such that its variance covariance matrix,</w:t>
      </w:r>
      <w:r w:rsidR="006658DD">
        <w:rPr>
          <w:rFonts w:ascii="Times New Roman" w:eastAsiaTheme="minorEastAsia" w:hAnsi="Times New Roman" w:cs="Times New Roman"/>
          <w:b/>
          <w:bCs/>
        </w:rPr>
        <w:t xml:space="preserve"> </w:t>
      </w:r>
      <m:oMath>
        <m:r>
          <w:rPr>
            <w:rFonts w:ascii="Cambria Math" w:eastAsiaTheme="minorEastAsia" w:hAnsi="Cambria Math" w:cs="Times New Roman"/>
          </w:rPr>
          <m:t>V</m:t>
        </m:r>
      </m:oMath>
      <w:r w:rsidR="006658DD">
        <w:rPr>
          <w:rFonts w:ascii="Times New Roman" w:eastAsiaTheme="minorEastAsia" w:hAnsi="Times New Roman" w:cs="Times New Roman"/>
        </w:rPr>
        <w:t xml:space="preserve">, is </w:t>
      </w:r>
      <w:r w:rsidR="004B3783">
        <w:rPr>
          <w:rFonts w:ascii="Times New Roman" w:eastAsiaTheme="minorEastAsia" w:hAnsi="Times New Roman" w:cs="Times New Roman"/>
        </w:rPr>
        <w:t>3-</w:t>
      </w:r>
      <w:r w:rsidR="006658DD">
        <w:rPr>
          <w:rFonts w:ascii="Times New Roman" w:eastAsiaTheme="minorEastAsia" w:hAnsi="Times New Roman" w:cs="Times New Roman"/>
        </w:rPr>
        <w:t>point structured</w:t>
      </w:r>
      <w:r w:rsidR="0047343E">
        <w:rPr>
          <w:rFonts w:ascii="Times New Roman" w:eastAsiaTheme="minorEastAsia" w:hAnsi="Times New Roman" w:cs="Times New Roman"/>
        </w:rPr>
        <w:t xml:space="preserve">. </w:t>
      </w:r>
      <w:r w:rsidR="002F3275">
        <w:rPr>
          <w:rFonts w:ascii="Times New Roman" w:eastAsiaTheme="minorEastAsia" w:hAnsi="Times New Roman" w:cs="Times New Roman"/>
        </w:rPr>
        <w:t>We can write the</w:t>
      </w:r>
      <w:r w:rsidR="007C52C6">
        <w:rPr>
          <w:rFonts w:ascii="Times New Roman" w:eastAsiaTheme="minorEastAsia" w:hAnsi="Times New Roman" w:cs="Times New Roman"/>
        </w:rPr>
        <w:t xml:space="preserve"> </w:t>
      </w:r>
      <w:r w:rsidR="002F3275">
        <w:rPr>
          <w:rFonts w:ascii="Times New Roman" w:eastAsiaTheme="minorEastAsia" w:hAnsi="Times New Roman" w:cs="Times New Roman"/>
        </w:rPr>
        <w:t xml:space="preserve">variance covariance matrix of the untransformed </w:t>
      </w:r>
      <w:r w:rsidR="007C52C6">
        <w:rPr>
          <w:rFonts w:ascii="Times New Roman" w:eastAsiaTheme="minorEastAsia" w:hAnsi="Times New Roman" w:cs="Times New Roman"/>
        </w:rPr>
        <w:t xml:space="preserve">phylogeny </w:t>
      </w:r>
      <w:r w:rsidR="002F3275">
        <w:rPr>
          <w:rFonts w:ascii="Times New Roman" w:eastAsiaTheme="minorEastAsia" w:hAnsi="Times New Roman" w:cs="Times New Roman"/>
        </w:rPr>
        <w:t xml:space="preserve">as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acc>
          <m:accPr>
            <m:chr m:val="̃"/>
            <m:ctrlPr>
              <w:rPr>
                <w:rFonts w:ascii="Cambria Math" w:eastAsiaTheme="minorEastAsia" w:hAnsi="Cambria Math" w:cs="Times New Roman"/>
                <w:i/>
              </w:rPr>
            </m:ctrlPr>
          </m:accPr>
          <m:e>
            <m:r>
              <w:rPr>
                <w:rFonts w:ascii="Cambria Math" w:eastAsiaTheme="minorEastAsia" w:hAnsi="Cambria Math" w:cs="Times New Roman"/>
              </w:rPr>
              <m:t>V</m:t>
            </m:r>
          </m:e>
        </m:acc>
        <m:sSub>
          <m:sSubPr>
            <m:ctrlPr>
              <w:rPr>
                <w:rFonts w:ascii="Cambria Math" w:eastAsiaTheme="minorEastAsia" w:hAnsi="Cambria Math" w:cs="Times New Roman"/>
                <w:i/>
              </w:rPr>
            </m:ctrlPr>
          </m:sSubPr>
          <m:e>
            <m:r>
              <w:rPr>
                <w:rFonts w:ascii="Cambria Math" w:eastAsiaTheme="minorEastAsia" w:hAnsi="Cambria Math" w:cs="Times New Roman"/>
              </w:rPr>
              <m:t xml:space="preserve"> D</m:t>
            </m:r>
          </m:e>
          <m:sub>
            <m:r>
              <w:rPr>
                <w:rFonts w:ascii="Cambria Math" w:eastAsiaTheme="minorEastAsia" w:hAnsi="Cambria Math" w:cs="Times New Roman"/>
              </w:rPr>
              <m:t>u</m:t>
            </m:r>
          </m:sub>
        </m:sSub>
      </m:oMath>
      <w:r w:rsidR="00B55B43">
        <w:rPr>
          <w:rFonts w:ascii="Times New Roman" w:eastAsiaTheme="minorEastAsia" w:hAnsi="Times New Roman" w:cs="Times New Roman"/>
        </w:rPr>
        <w:t xml:space="preserve">, where following </w:t>
      </w:r>
      <w:r w:rsidR="00B55B43">
        <w:rPr>
          <w:rFonts w:ascii="Times New Roman" w:eastAsiaTheme="minorEastAsia" w:hAnsi="Times New Roman" w:cs="Times New Roman"/>
        </w:rPr>
        <w:fldChar w:fldCharType="begin"/>
      </w:r>
      <w:r w:rsidR="00B55B43">
        <w:rPr>
          <w:rFonts w:ascii="Times New Roman" w:eastAsiaTheme="minorEastAsia" w:hAnsi="Times New Roman" w:cs="Times New Roman"/>
        </w:rPr>
        <w:instrText xml:space="preserve"> ADDIN ZOTERO_ITEM CSL_CITATION {"citationID":"5VLsHmYV","properties":{"custom":"Beaulieu et al. (2012) and Ho and An\\uc0\\u233{} (2014)","formattedCitation":"Beaulieu et al. (2012) and Ho and An\\uc0\\u233{} (2014)","plainCitation":"Beaulieu et al. (2012) and Ho and Ané (2014)","noteIndex":0},"citationItems":[{"id":1046,"uris":["http://zotero.org/users/local/X8CzRyu0/items/WL7IL8GA"],"uri":["http://zotero.org/users/local/X8CzRyu0/items/WL7IL8GA"],"itemData":{"id":1046,"type":"article-journal","container-title":"Evolution: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C."}],"issued":{"date-parts":[["2012"]]}},"label":"page"},{"id":6670,"uris":["http://zotero.org/users/local/X8CzRyu0/items/IDVX7RTD"],"uri":["http://zotero.org/users/local/X8CzRyu0/items/IDVX7RTD"],"itemData":{"id":6670,"type":"article-journal","abstract":"Abstract.  We developed a linear-time algorithm applicable to a large class of trait evolution models, for efficient likelihood calculations and parameter infer","container-title":"Systematic Biology","DOI":"10.1093/sysbio/syu005","ISSN":"1063-5157","issue":"3","journalAbbreviation":"Syst Biol","language":"en","note":"publisher: Oxford Academic","page":"397-408","source":"academic.oup.com","title":"A Linear-Time Algorithm for Gaussian and Non-Gaussian Trait Evolution Models","volume":"63","author":[{"family":"Ho","given":"Lam","dropping-particle":"si"},{"family":"Ané","given":"Cécile"}],"issued":{"date-parts":[["2014",5,1]]}},"label":"page"}],"schema":"https://github.com/citation-style-language/schema/raw/master/csl-citation.json"} </w:instrText>
      </w:r>
      <w:r w:rsidR="00B55B43">
        <w:rPr>
          <w:rFonts w:ascii="Times New Roman" w:eastAsiaTheme="minorEastAsia" w:hAnsi="Times New Roman" w:cs="Times New Roman"/>
        </w:rPr>
        <w:fldChar w:fldCharType="separate"/>
      </w:r>
      <w:r w:rsidR="00B55B43" w:rsidRPr="00B55B43">
        <w:rPr>
          <w:rFonts w:ascii="Times New Roman" w:hAnsi="Times New Roman" w:cs="Times New Roman"/>
        </w:rPr>
        <w:t>Beaulieu et al. (2012) and Ho and Ané (2014)</w:t>
      </w:r>
      <w:r w:rsidR="00B55B43">
        <w:rPr>
          <w:rFonts w:ascii="Times New Roman" w:eastAsiaTheme="minorEastAsia" w:hAnsi="Times New Roman" w:cs="Times New Roman"/>
        </w:rPr>
        <w:fldChar w:fldCharType="end"/>
      </w:r>
      <w:r w:rsidR="00B55B43">
        <w:rPr>
          <w:rFonts w:ascii="Times New Roman" w:eastAsiaTheme="minorEastAsia" w:hAnsi="Times New Roman" w:cs="Times New Roman"/>
        </w:rPr>
        <w:t>,</w:t>
      </w:r>
    </w:p>
    <w:p w14:paraId="5625C30E" w14:textId="77777777" w:rsidR="00E07230" w:rsidRDefault="00E07230" w:rsidP="001C30CA">
      <w:pPr>
        <w:spacing w:line="360" w:lineRule="auto"/>
        <w:ind w:firstLine="720"/>
        <w:rPr>
          <w:rFonts w:ascii="Times New Roman" w:eastAsiaTheme="minorEastAsia" w:hAnsi="Times New Roman" w:cs="Times New Roman"/>
        </w:rPr>
      </w:pPr>
    </w:p>
    <w:p w14:paraId="73A922C0" w14:textId="2DEC325A" w:rsidR="00B55B43" w:rsidRPr="00E07230" w:rsidRDefault="006D24DF" w:rsidP="001C30CA">
      <w:pPr>
        <w:spacing w:line="360" w:lineRule="auto"/>
        <w:ind w:firstLine="720"/>
        <w:rPr>
          <w:rFonts w:ascii="Times New Roman" w:eastAsiaTheme="minorEastAsia" w:hAnsi="Times New Roman" w:cs="Times New Roman"/>
        </w:rPr>
      </w:pPr>
      <m:oMathPara>
        <m:oMathParaPr>
          <m:jc m:val="left"/>
        </m:oMathParaP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r>
            <w:rPr>
              <w:rFonts w:ascii="Cambria Math" w:eastAsiaTheme="minorEastAsia" w:hAnsi="Cambria Math" w:cs="Times New Roman"/>
            </w:rPr>
            <m:t xml:space="preserve">= </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κ(i,j)</m:t>
              </m:r>
            </m:sup>
            <m:e>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ij,γ</m:t>
                      </m:r>
                    </m:sub>
                    <m:sup>
                      <m:r>
                        <w:rPr>
                          <w:rFonts w:ascii="Cambria Math" w:eastAsiaTheme="minorEastAsia" w:hAnsi="Cambria Math" w:cs="Times New Roman"/>
                        </w:rPr>
                        <m:t>2</m:t>
                      </m:r>
                    </m:sup>
                  </m:sSubSup>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ij,γ</m:t>
                      </m:r>
                    </m:sub>
                  </m:sSub>
                </m:den>
              </m:f>
              <m:r>
                <w:rPr>
                  <w:rFonts w:ascii="Cambria Math" w:eastAsiaTheme="minorEastAsia" w:hAnsi="Cambria Math" w:cs="Times New Roman"/>
                </w:rPr>
                <m:t>(</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m:t>
                      </m:r>
                    </m:sub>
                  </m:sSub>
                </m:sup>
              </m:sSup>
              <m:r>
                <w:rPr>
                  <w:rFonts w:ascii="Cambria Math" w:eastAsiaTheme="minorEastAsia" w:hAnsi="Cambria Math" w:cs="Times New Roman"/>
                </w:rPr>
                <m:t xml:space="preserve"> - </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2α</m:t>
                      </m:r>
                    </m:e>
                    <m:sub>
                      <m:r>
                        <w:rPr>
                          <w:rFonts w:ascii="Cambria Math" w:eastAsiaTheme="minorEastAsia" w:hAnsi="Cambria Math" w:cs="Times New Roman"/>
                        </w:rPr>
                        <m:t>ij,γ</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ij,γ-1</m:t>
                      </m:r>
                    </m:sub>
                  </m:sSub>
                </m:sup>
              </m:sSup>
              <m:r>
                <w:rPr>
                  <w:rFonts w:ascii="Cambria Math" w:eastAsiaTheme="minorEastAsia" w:hAnsi="Cambria Math" w:cs="Times New Roman"/>
                </w:rPr>
                <m:t>)</m:t>
              </m:r>
            </m:e>
          </m:nary>
          <m:r>
            <w:rPr>
              <w:rFonts w:ascii="Cambria Math" w:eastAsiaTheme="minorEastAsia" w:hAnsi="Cambria Math" w:cs="Times New Roman"/>
            </w:rPr>
            <m:t>,</m:t>
          </m:r>
          <m:r>
            <w:del w:id="281" w:author="Jeremy Michael Beaulieu" w:date="2021-11-23T11:43:00Z">
              <w:rPr>
                <w:rFonts w:ascii="Cambria Math" w:eastAsiaTheme="minorEastAsia" w:hAnsi="Cambria Math" w:cs="Times New Roman"/>
              </w:rPr>
              <m:t xml:space="preserve"> and</m:t>
            </w:del>
          </m:r>
        </m:oMath>
      </m:oMathPara>
    </w:p>
    <w:p w14:paraId="0B143674" w14:textId="5090B242" w:rsidR="00B55B43" w:rsidRPr="00B55B43" w:rsidRDefault="00E07230">
      <w:pPr>
        <w:spacing w:line="360" w:lineRule="auto"/>
        <w:rPr>
          <w:rFonts w:ascii="Times New Roman" w:eastAsiaTheme="minorEastAsia" w:hAnsi="Times New Roman" w:cs="Times New Roman"/>
        </w:rPr>
        <w:pPrChange w:id="282" w:author="Jeremy Michael Beaulieu" w:date="2021-11-23T11:43:00Z">
          <w:pPr>
            <w:spacing w:line="360" w:lineRule="auto"/>
            <w:ind w:firstLine="720"/>
          </w:pPr>
        </w:pPrChange>
      </w:pPr>
      <w:proofErr w:type="gramStart"/>
      <w:ins w:id="283" w:author="Jeremy Michael Beaulieu" w:date="2021-11-23T11:43:00Z">
        <w:r>
          <w:rPr>
            <w:rFonts w:ascii="Times New Roman" w:eastAsiaTheme="minorEastAsia" w:hAnsi="Times New Roman" w:cs="Times New Roman"/>
          </w:rPr>
          <w:t>and,</w:t>
        </w:r>
        <w:proofErr w:type="gramEnd"/>
        <w:r>
          <w:rPr>
            <w:rFonts w:ascii="Times New Roman" w:eastAsiaTheme="minorEastAsia" w:hAnsi="Times New Roman" w:cs="Times New Roman"/>
          </w:rPr>
          <w:t xml:space="preserve"> </w:t>
        </w:r>
      </w:ins>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γ=1</m:t>
                </m:r>
              </m:sub>
              <m:sup>
                <m:r>
                  <w:rPr>
                    <w:rFonts w:ascii="Cambria Math" w:eastAsiaTheme="minorEastAsia" w:hAnsi="Cambria Math" w:cs="Times New Roman"/>
                  </w:rPr>
                  <m:t>κ(i)</m:t>
                </m:r>
              </m:sup>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i,γ-1</m:t>
                    </m:r>
                  </m:sub>
                </m:sSub>
                <m:r>
                  <w:rPr>
                    <w:rFonts w:ascii="Cambria Math" w:eastAsiaTheme="minorEastAsia" w:hAnsi="Cambria Math" w:cs="Times New Roman"/>
                  </w:rPr>
                  <m:t>)</m:t>
                </m:r>
              </m:e>
            </m:nary>
          </m:sup>
        </m:sSup>
        <m:r>
          <w:rPr>
            <w:rFonts w:ascii="Cambria Math" w:eastAsiaTheme="minorEastAsia" w:hAnsi="Cambria Math" w:cs="Times New Roman"/>
          </w:rPr>
          <m:t>,</m:t>
        </m:r>
      </m:oMath>
    </w:p>
    <w:p w14:paraId="2D7F224F" w14:textId="77777777" w:rsidR="00E07230" w:rsidRDefault="00E07230" w:rsidP="001C30CA">
      <w:pPr>
        <w:spacing w:line="360" w:lineRule="auto"/>
        <w:rPr>
          <w:ins w:id="284" w:author="Jeremy Michael Beaulieu" w:date="2021-11-23T11:43:00Z"/>
          <w:rFonts w:ascii="Times New Roman" w:eastAsiaTheme="minorEastAsia" w:hAnsi="Times New Roman" w:cs="Times New Roman"/>
        </w:rPr>
      </w:pPr>
    </w:p>
    <w:p w14:paraId="5F9E6ADC" w14:textId="1C161689" w:rsidR="00B55B43" w:rsidRDefault="00F00978" w:rsidP="001C30CA">
      <w:pPr>
        <w:spacing w:line="360" w:lineRule="auto"/>
        <w:rPr>
          <w:ins w:id="285" w:author="Jeremy Michael Beaulieu" w:date="2021-11-23T13:06:00Z"/>
          <w:rFonts w:ascii="Times New Roman" w:eastAsiaTheme="minorEastAsia" w:hAnsi="Times New Roman" w:cs="Times New Roman"/>
        </w:rPr>
      </w:pPr>
      <w:r>
        <w:rPr>
          <w:rFonts w:ascii="Times New Roman" w:eastAsiaTheme="minorEastAsia" w:hAnsi="Times New Roman" w:cs="Times New Roman"/>
        </w:rPr>
        <w:lastRenderedPageBreak/>
        <w:t>w</w:t>
      </w:r>
      <w:r w:rsidR="00510FD0">
        <w:rPr>
          <w:rFonts w:ascii="Times New Roman" w:eastAsiaTheme="minorEastAsia" w:hAnsi="Times New Roman" w:cs="Times New Roman"/>
        </w:rPr>
        <w:t>here</w:t>
      </w:r>
      <w:r>
        <w:rPr>
          <w:rFonts w:ascii="Times New Roman" w:eastAsiaTheme="minorEastAsia" w:hAnsi="Times New Roman" w:cs="Times New Roman"/>
        </w:rPr>
        <w:t>,</w:t>
      </w:r>
      <w:r w:rsidR="00B55B4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γ</m:t>
            </m:r>
          </m:sub>
        </m:sSub>
      </m:oMath>
      <w:r w:rsidR="00B55B43">
        <w:rPr>
          <w:rFonts w:ascii="Times New Roman" w:eastAsiaTheme="minorEastAsia" w:hAnsi="Times New Roman" w:cs="Times New Roman"/>
        </w:rPr>
        <w:t xml:space="preserve"> </w:t>
      </w:r>
      <w:r w:rsidR="00E931AB">
        <w:rPr>
          <w:rFonts w:ascii="Times New Roman" w:eastAsiaTheme="minorEastAsia" w:hAnsi="Times New Roman" w:cs="Times New Roman"/>
        </w:rPr>
        <w:t>is</w:t>
      </w:r>
      <w:r w:rsidR="00B55B43">
        <w:rPr>
          <w:rFonts w:ascii="Times New Roman" w:eastAsiaTheme="minorEastAsia" w:hAnsi="Times New Roman" w:cs="Times New Roman"/>
        </w:rPr>
        <w:t xml:space="preserve"> the distance from the root </w:t>
      </w:r>
      <w:r w:rsidR="00E931AB">
        <w:rPr>
          <w:rFonts w:ascii="Times New Roman" w:eastAsiaTheme="minorEastAsia" w:hAnsi="Times New Roman" w:cs="Times New Roman"/>
        </w:rPr>
        <w:t xml:space="preserve">to the beginning of </w:t>
      </w:r>
      <w:r w:rsidR="00AD4F3F">
        <w:rPr>
          <w:rFonts w:ascii="Times New Roman" w:eastAsiaTheme="minorEastAsia" w:hAnsi="Times New Roman" w:cs="Times New Roman"/>
        </w:rPr>
        <w:t xml:space="preserve">the </w:t>
      </w:r>
      <w:r w:rsidR="00B55B43">
        <w:rPr>
          <w:rFonts w:ascii="Times New Roman" w:eastAsiaTheme="minorEastAsia" w:hAnsi="Times New Roman" w:cs="Times New Roman"/>
        </w:rPr>
        <w:t xml:space="preserve">selective regime </w:t>
      </w:r>
      <w:r w:rsidR="00AD4F3F">
        <w:rPr>
          <w:rFonts w:ascii="Times New Roman" w:eastAsiaTheme="minorEastAsia" w:hAnsi="Times New Roman" w:cs="Times New Roman"/>
        </w:rPr>
        <w:t>(</w:t>
      </w:r>
      <m:oMath>
        <m:r>
          <w:rPr>
            <w:rFonts w:ascii="Cambria Math" w:eastAsiaTheme="minorEastAsia" w:hAnsi="Cambria Math" w:cs="Times New Roman"/>
          </w:rPr>
          <m:t>γ</m:t>
        </m:r>
      </m:oMath>
      <w:r w:rsidR="00AD4F3F">
        <w:rPr>
          <w:rFonts w:ascii="Times New Roman" w:eastAsiaTheme="minorEastAsia" w:hAnsi="Times New Roman" w:cs="Times New Roman"/>
        </w:rPr>
        <w:t>)</w:t>
      </w:r>
      <w:r w:rsidR="003B0843">
        <w:rPr>
          <w:rFonts w:ascii="Times New Roman" w:eastAsiaTheme="minorEastAsia" w:hAnsi="Times New Roman" w:cs="Times New Roman"/>
        </w:rPr>
        <w:t xml:space="preserve"> for the </w:t>
      </w:r>
      <m:oMath>
        <m:r>
          <w:rPr>
            <w:rFonts w:ascii="Cambria Math" w:eastAsiaTheme="minorEastAsia" w:hAnsi="Cambria Math" w:cs="Times New Roman"/>
          </w:rPr>
          <m:t>κ</m:t>
        </m:r>
      </m:oMath>
      <w:r w:rsidR="00C5078A">
        <w:rPr>
          <w:rFonts w:ascii="Times New Roman" w:eastAsiaTheme="minorEastAsia" w:hAnsi="Times New Roman" w:cs="Times New Roman"/>
        </w:rPr>
        <w:t xml:space="preserve"> </w:t>
      </w:r>
      <w:r w:rsidR="00AD4F3F">
        <w:rPr>
          <w:rFonts w:ascii="Times New Roman" w:eastAsiaTheme="minorEastAsia" w:hAnsi="Times New Roman" w:cs="Times New Roman"/>
        </w:rPr>
        <w:t xml:space="preserve">number of </w:t>
      </w:r>
      <w:r w:rsidR="003B0843">
        <w:rPr>
          <w:rFonts w:ascii="Times New Roman" w:eastAsiaTheme="minorEastAsia" w:hAnsi="Times New Roman" w:cs="Times New Roman"/>
        </w:rPr>
        <w:t xml:space="preserve">selective regimes along the path from the root to the </w:t>
      </w:r>
      <w:r w:rsidR="00AD4F3F">
        <w:rPr>
          <w:rFonts w:ascii="Times New Roman" w:eastAsiaTheme="minorEastAsia" w:hAnsi="Times New Roman" w:cs="Times New Roman"/>
        </w:rPr>
        <w:t>last common</w:t>
      </w:r>
      <w:r w:rsidR="003B0843">
        <w:rPr>
          <w:rFonts w:ascii="Times New Roman" w:eastAsiaTheme="minorEastAsia" w:hAnsi="Times New Roman" w:cs="Times New Roman"/>
        </w:rPr>
        <w:t xml:space="preserve"> ancestor of </w:t>
      </w:r>
      <m:oMath>
        <m:r>
          <w:rPr>
            <w:rFonts w:ascii="Cambria Math" w:eastAsiaTheme="minorEastAsia" w:hAnsi="Cambria Math" w:cs="Times New Roman"/>
          </w:rPr>
          <m:t>i</m:t>
        </m:r>
      </m:oMath>
      <w:r w:rsidR="003B0843">
        <w:rPr>
          <w:rFonts w:ascii="Times New Roman" w:eastAsiaTheme="minorEastAsia" w:hAnsi="Times New Roman" w:cs="Times New Roman"/>
        </w:rPr>
        <w:t xml:space="preserve"> and </w:t>
      </w:r>
      <m:oMath>
        <m:r>
          <w:del w:id="286" w:author="Jeremy Michael Beaulieu" w:date="2021-11-23T11:44:00Z">
            <w:rPr>
              <w:rFonts w:ascii="Cambria Math" w:eastAsiaTheme="minorEastAsia" w:hAnsi="Cambria Math" w:cs="Times New Roman"/>
            </w:rPr>
            <m:t>j</m:t>
          </w:del>
        </m:r>
        <m:r>
          <w:ins w:id="287" w:author="Jeremy Michael Beaulieu" w:date="2021-11-23T11:44:00Z">
            <w:rPr>
              <w:rFonts w:ascii="Cambria Math" w:eastAsiaTheme="minorEastAsia" w:hAnsi="Cambria Math" w:cs="Times New Roman"/>
            </w:rPr>
            <m:t>j</m:t>
          </w:ins>
        </m:r>
      </m:oMath>
      <w:del w:id="288" w:author="Jeremy Michael Beaulieu" w:date="2021-11-23T11:44:00Z">
        <w:r w:rsidR="003B0843" w:rsidDel="00E07230">
          <w:rPr>
            <w:rFonts w:ascii="Times New Roman" w:eastAsiaTheme="minorEastAsia" w:hAnsi="Times New Roman" w:cs="Times New Roman"/>
          </w:rPr>
          <w:delText xml:space="preserve"> </w:delText>
        </w:r>
      </w:del>
      <w:ins w:id="289" w:author="Jeremy Michael Beaulieu" w:date="2021-11-23T11:44:00Z">
        <w:r w:rsidR="00E07230">
          <w:rPr>
            <w:rFonts w:ascii="Times New Roman" w:eastAsiaTheme="minorEastAsia" w:hAnsi="Times New Roman" w:cs="Times New Roman"/>
          </w:rPr>
          <w:t xml:space="preserve">, </w:t>
        </w:r>
      </w:ins>
      <w:del w:id="290" w:author="Jeremy Michael Beaulieu" w:date="2021-11-23T11:44:00Z">
        <w:r w:rsidR="003B0843" w:rsidDel="00E07230">
          <w:rPr>
            <w:rFonts w:ascii="Times New Roman" w:eastAsiaTheme="minorEastAsia" w:hAnsi="Times New Roman" w:cs="Times New Roman"/>
          </w:rPr>
          <w:delText>(</w:delText>
        </w:r>
      </w:del>
      <m:oMath>
        <m:r>
          <w:rPr>
            <w:rFonts w:ascii="Cambria Math" w:eastAsiaTheme="minorEastAsia" w:hAnsi="Cambria Math" w:cs="Times New Roman"/>
          </w:rPr>
          <m:t>κ</m:t>
        </m:r>
        <m:d>
          <m:dPr>
            <m:ctrlPr>
              <w:rPr>
                <w:rFonts w:ascii="Cambria Math" w:eastAsiaTheme="minorEastAsia" w:hAnsi="Cambria Math" w:cs="Times New Roman"/>
                <w:i/>
              </w:rPr>
            </m:ctrlPr>
          </m:dPr>
          <m:e>
            <m:r>
              <w:rPr>
                <w:rFonts w:ascii="Cambria Math" w:eastAsiaTheme="minorEastAsia" w:hAnsi="Cambria Math" w:cs="Times New Roman"/>
              </w:rPr>
              <m:t>i,j</m:t>
            </m:r>
            <m:ctrlPr>
              <w:rPr>
                <w:rFonts w:ascii="Cambria Math" w:eastAsiaTheme="minorEastAsia" w:hAnsi="Cambria Math" w:cs="Times New Roman"/>
              </w:rPr>
            </m:ctrlPr>
          </m:e>
        </m:d>
        <m:r>
          <w:ins w:id="291" w:author="Jeremy Michael Beaulieu" w:date="2021-11-23T11:44:00Z">
            <m:rPr>
              <m:sty m:val="p"/>
            </m:rPr>
            <w:rPr>
              <w:rFonts w:ascii="Times New Roman" w:eastAsiaTheme="minorEastAsia" w:hAnsi="Times New Roman" w:cs="Times New Roman"/>
            </w:rPr>
            <m:t>,</m:t>
          </w:ins>
        </m:r>
        <m:r>
          <w:del w:id="292" w:author="Jeremy Michael Beaulieu" w:date="2021-11-23T11:44:00Z">
            <w:rPr>
              <w:rFonts w:ascii="Cambria Math" w:eastAsiaTheme="minorEastAsia" w:hAnsi="Cambria Math" w:cs="Times New Roman"/>
            </w:rPr>
            <m:t>))</m:t>
          </w:del>
        </m:r>
      </m:oMath>
      <w:r w:rsidR="003B0843">
        <w:rPr>
          <w:rFonts w:ascii="Times New Roman" w:eastAsiaTheme="minorEastAsia" w:hAnsi="Times New Roman" w:cs="Times New Roman"/>
        </w:rPr>
        <w:t xml:space="preserve"> or </w:t>
      </w:r>
      <w:r w:rsidR="00AD4F3F">
        <w:rPr>
          <w:rFonts w:ascii="Times New Roman" w:eastAsiaTheme="minorEastAsia" w:hAnsi="Times New Roman" w:cs="Times New Roman"/>
        </w:rPr>
        <w:t xml:space="preserve">from the root to the </w:t>
      </w:r>
      <w:r w:rsidR="003B0843">
        <w:rPr>
          <w:rFonts w:ascii="Times New Roman" w:eastAsiaTheme="minorEastAsia" w:hAnsi="Times New Roman" w:cs="Times New Roman"/>
        </w:rPr>
        <w:t>terminal tip</w:t>
      </w:r>
      <m:oMath>
        <m:r>
          <w:rPr>
            <w:rFonts w:ascii="Cambria Math" w:eastAsiaTheme="minorEastAsia" w:hAnsi="Cambria Math" w:cs="Times New Roman"/>
          </w:rPr>
          <m:t xml:space="preserve"> i</m:t>
        </m:r>
        <m:r>
          <w:ins w:id="293" w:author="Jeremy Michael Beaulieu" w:date="2021-11-23T11:44:00Z">
            <m:rPr>
              <m:sty m:val="p"/>
            </m:rPr>
            <w:rPr>
              <w:rFonts w:ascii="Times New Roman" w:eastAsiaTheme="minorEastAsia" w:hAnsi="Times New Roman" w:cs="Times New Roman"/>
            </w:rPr>
            <m:t xml:space="preserve">, </m:t>
          </w:ins>
        </m:r>
      </m:oMath>
      <w:del w:id="294" w:author="Jeremy Michael Beaulieu" w:date="2021-11-23T11:44:00Z">
        <w:r w:rsidR="003B0843" w:rsidDel="00E07230">
          <w:rPr>
            <w:rFonts w:ascii="Times New Roman" w:eastAsiaTheme="minorEastAsia" w:hAnsi="Times New Roman" w:cs="Times New Roman"/>
          </w:rPr>
          <w:delText xml:space="preserve"> (</w:delText>
        </w:r>
      </w:del>
      <m:oMath>
        <m:r>
          <w:rPr>
            <w:rFonts w:ascii="Cambria Math" w:eastAsiaTheme="minorEastAsia" w:hAnsi="Cambria Math" w:cs="Times New Roman"/>
          </w:rPr>
          <m:t>κ(i)</m:t>
        </m:r>
      </m:oMath>
      <w:del w:id="295" w:author="Jeremy Michael Beaulieu" w:date="2021-11-23T11:44:00Z">
        <w:r w:rsidR="003B0843" w:rsidDel="00E07230">
          <w:rPr>
            <w:rFonts w:ascii="Times New Roman" w:eastAsiaTheme="minorEastAsia" w:hAnsi="Times New Roman" w:cs="Times New Roman"/>
          </w:rPr>
          <w:delText>)</w:delText>
        </w:r>
      </w:del>
      <w:r w:rsidR="00E931AB">
        <w:rPr>
          <w:rFonts w:ascii="Times New Roman" w:eastAsiaTheme="minorEastAsia" w:hAnsi="Times New Roman" w:cs="Times New Roman"/>
        </w:rPr>
        <w:t xml:space="preserve">. </w:t>
      </w:r>
      <w:r w:rsidR="00C12122">
        <w:rPr>
          <w:rFonts w:ascii="Times New Roman" w:eastAsiaTheme="minorEastAsia" w:hAnsi="Times New Roman" w:cs="Times New Roman"/>
        </w:rPr>
        <w:t xml:space="preserve">Our transformed phylogeny now has a variance covariance </w:t>
      </w:r>
      <w:r w:rsidR="009E66D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ij</m:t>
            </m:r>
          </m:sub>
        </m:sSub>
      </m:oMath>
      <w:r w:rsidR="009E66D4">
        <w:rPr>
          <w:rFonts w:ascii="Times New Roman" w:eastAsiaTheme="minorEastAsia" w:hAnsi="Times New Roman" w:cs="Times New Roman"/>
        </w:rPr>
        <w:t xml:space="preserve"> </w:t>
      </w:r>
      <w:r w:rsidR="00B008A4">
        <w:rPr>
          <w:rFonts w:ascii="Times New Roman" w:eastAsiaTheme="minorEastAsia" w:hAnsi="Times New Roman" w:cs="Times New Roman"/>
        </w:rPr>
        <w:t>and</w:t>
      </w:r>
      <w:r w:rsidR="009E66D4">
        <w:rPr>
          <w:rFonts w:ascii="Times New Roman" w:eastAsiaTheme="minorEastAsia" w:hAnsi="Times New Roman" w:cs="Times New Roman"/>
        </w:rPr>
        <w:t xml:space="preserve"> diagonal </w:t>
      </w:r>
      <w:r w:rsidR="00B008A4">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u</m:t>
            </m:r>
          </m:sub>
        </m:sSub>
      </m:oMath>
      <w:r w:rsidR="00F21C00">
        <w:rPr>
          <w:rFonts w:ascii="Times New Roman" w:eastAsiaTheme="minorEastAsia" w:hAnsi="Times New Roman" w:cs="Times New Roman"/>
        </w:rPr>
        <w:t>.</w:t>
      </w:r>
      <w:r w:rsidR="00240508">
        <w:rPr>
          <w:rFonts w:ascii="Times New Roman" w:eastAsiaTheme="minorEastAsia" w:hAnsi="Times New Roman" w:cs="Times New Roman"/>
        </w:rPr>
        <w:t xml:space="preserve"> </w:t>
      </w:r>
      <w:r w:rsidR="00F21C00">
        <w:rPr>
          <w:rFonts w:ascii="Times New Roman" w:eastAsiaTheme="minorEastAsia" w:hAnsi="Times New Roman" w:cs="Times New Roman"/>
        </w:rPr>
        <w:t>W</w:t>
      </w:r>
      <w:r w:rsidR="009E66D4">
        <w:rPr>
          <w:rFonts w:ascii="Times New Roman" w:eastAsiaTheme="minorEastAsia" w:hAnsi="Times New Roman" w:cs="Times New Roman"/>
        </w:rPr>
        <w:t xml:space="preserve">e can </w:t>
      </w:r>
      <w:r w:rsidR="00857BC9">
        <w:rPr>
          <w:rFonts w:ascii="Times New Roman" w:eastAsiaTheme="minorEastAsia" w:hAnsi="Times New Roman" w:cs="Times New Roman"/>
        </w:rPr>
        <w:t>then</w:t>
      </w:r>
      <w:r w:rsidR="00F21C00">
        <w:rPr>
          <w:rFonts w:ascii="Times New Roman" w:eastAsiaTheme="minorEastAsia" w:hAnsi="Times New Roman" w:cs="Times New Roman"/>
        </w:rPr>
        <w:t xml:space="preserve"> </w:t>
      </w:r>
      <w:r w:rsidR="009E66D4">
        <w:rPr>
          <w:rFonts w:ascii="Times New Roman" w:eastAsiaTheme="minorEastAsia" w:hAnsi="Times New Roman" w:cs="Times New Roman"/>
        </w:rPr>
        <w:t>apply th</w:t>
      </w:r>
      <w:ins w:id="296" w:author="Jeremy Michael Beaulieu" w:date="2021-11-23T11:44:00Z">
        <w:r w:rsidR="00E07230">
          <w:rPr>
            <w:rFonts w:ascii="Times New Roman" w:eastAsiaTheme="minorEastAsia" w:hAnsi="Times New Roman" w:cs="Times New Roman"/>
          </w:rPr>
          <w:t>is</w:t>
        </w:r>
      </w:ins>
      <w:del w:id="297" w:author="Jeremy Michael Beaulieu" w:date="2021-11-23T11:44:00Z">
        <w:r w:rsidR="009E66D4" w:rsidDel="00E07230">
          <w:rPr>
            <w:rFonts w:ascii="Times New Roman" w:eastAsiaTheme="minorEastAsia" w:hAnsi="Times New Roman" w:cs="Times New Roman"/>
          </w:rPr>
          <w:delText>e</w:delText>
        </w:r>
      </w:del>
      <w:r w:rsidR="009E66D4">
        <w:rPr>
          <w:rFonts w:ascii="Times New Roman" w:eastAsiaTheme="minorEastAsia" w:hAnsi="Times New Roman" w:cs="Times New Roman"/>
        </w:rPr>
        <w:t xml:space="preserve"> function </w:t>
      </w:r>
      <w:del w:id="298" w:author="Jeremy Michael Beaulieu" w:date="2021-11-23T11:45:00Z">
        <w:r w:rsidR="009E66D4" w:rsidRPr="00D309A0" w:rsidDel="00E07230">
          <w:rPr>
            <w:rFonts w:ascii="Courier New" w:eastAsiaTheme="minorEastAsia" w:hAnsi="Courier New" w:cs="Courier New"/>
            <w:sz w:val="22"/>
            <w:szCs w:val="22"/>
          </w:rPr>
          <w:delText>three.point.compute</w:delText>
        </w:r>
        <w:r w:rsidR="009E66D4" w:rsidRPr="00D309A0" w:rsidDel="00E07230">
          <w:rPr>
            <w:rFonts w:ascii="Times New Roman" w:eastAsiaTheme="minorEastAsia" w:hAnsi="Times New Roman" w:cs="Times New Roman"/>
            <w:sz w:val="22"/>
            <w:szCs w:val="22"/>
          </w:rPr>
          <w:delText xml:space="preserve"> </w:delText>
        </w:r>
        <w:r w:rsidR="009E66D4" w:rsidDel="00E07230">
          <w:rPr>
            <w:rFonts w:ascii="Times New Roman" w:eastAsiaTheme="minorEastAsia" w:hAnsi="Times New Roman" w:cs="Times New Roman"/>
          </w:rPr>
          <w:delText xml:space="preserve">from the R-package </w:delText>
        </w:r>
        <w:r w:rsidR="009E66D4" w:rsidRPr="00D309A0" w:rsidDel="00E07230">
          <w:rPr>
            <w:rFonts w:ascii="Courier New" w:eastAsiaTheme="minorEastAsia" w:hAnsi="Courier New" w:cs="Courier New"/>
            <w:sz w:val="22"/>
            <w:szCs w:val="22"/>
          </w:rPr>
          <w:delText>phylolm</w:delText>
        </w:r>
        <w:r w:rsidR="009E66D4" w:rsidRPr="00D309A0" w:rsidDel="00E07230">
          <w:rPr>
            <w:rFonts w:ascii="Times New Roman" w:eastAsiaTheme="minorEastAsia" w:hAnsi="Times New Roman" w:cs="Times New Roman"/>
            <w:sz w:val="22"/>
            <w:szCs w:val="22"/>
          </w:rPr>
          <w:delText xml:space="preserve"> </w:delText>
        </w:r>
        <w:r w:rsidR="009E66D4" w:rsidDel="00E07230">
          <w:rPr>
            <w:rFonts w:ascii="Times New Roman" w:eastAsiaTheme="minorEastAsia" w:hAnsi="Times New Roman" w:cs="Times New Roman"/>
          </w:rPr>
          <w:fldChar w:fldCharType="begin"/>
        </w:r>
        <w:r w:rsidR="009E66D4" w:rsidDel="00E07230">
          <w:rPr>
            <w:rFonts w:ascii="Times New Roman" w:eastAsiaTheme="minorEastAsia" w:hAnsi="Times New Roman" w:cs="Times New Roman"/>
          </w:rPr>
          <w:delInstrText xml:space="preserve"> ADDIN ZOTERO_ITEM CSL_CITATION {"citationID":"QdNb4qTw","properties":{"formattedCitation":"(Ho et al. 2016)","plainCitation":"(Ho et al. 2016)","noteIndex":0},"citationItems":[{"id":7350,"uris":["http://zotero.org/users/local/X8CzRyu0/items/T8Y77A8V"],"uri":["http://zotero.org/users/local/X8CzRyu0/items/T8Y77A8V"],"itemData":{"id":7350,"type":"article-journal","container-title":"See http://cran. r-project. org/web/packages/phylolm/index. html (accessed February 2018)","title":"Package ‘phylolm’","author":[{"family":"Ho","given":"Lam Si Tung"},{"family":"Ane","given":"Cecile"},{"family":"Lachlan","given":"Robert"},{"family":"Tarpinian","given":"Kelsey"},{"family":"Feldman","given":"Rachel"},{"family":"Yu","given":"Qing"},{"family":"Bijl","given":"Wouter","non-dropping-particle":"van der"},{"family":"Maspons","given":"Joan"},{"family":"Vos","given":"Rutger"},{"family":"Ho","given":"Maintainer Lam Si Tung"}],"issued":{"date-parts":[["2016"]]}}}],"schema":"https://github.com/citation-style-language/schema/raw/master/csl-citation.json"} </w:delInstrText>
        </w:r>
        <w:r w:rsidR="009E66D4" w:rsidDel="00E07230">
          <w:rPr>
            <w:rFonts w:ascii="Times New Roman" w:eastAsiaTheme="minorEastAsia" w:hAnsi="Times New Roman" w:cs="Times New Roman"/>
          </w:rPr>
          <w:fldChar w:fldCharType="separate"/>
        </w:r>
        <w:r w:rsidR="009E66D4" w:rsidDel="00E07230">
          <w:rPr>
            <w:rFonts w:ascii="Times New Roman" w:eastAsiaTheme="minorEastAsia" w:hAnsi="Times New Roman" w:cs="Times New Roman"/>
            <w:noProof/>
          </w:rPr>
          <w:delText>(Ho et al. 2016)</w:delText>
        </w:r>
        <w:r w:rsidR="009E66D4" w:rsidDel="00E07230">
          <w:rPr>
            <w:rFonts w:ascii="Times New Roman" w:eastAsiaTheme="minorEastAsia" w:hAnsi="Times New Roman" w:cs="Times New Roman"/>
          </w:rPr>
          <w:fldChar w:fldCharType="end"/>
        </w:r>
        <w:r w:rsidR="00240508" w:rsidDel="00E07230">
          <w:rPr>
            <w:rFonts w:ascii="Times New Roman" w:eastAsiaTheme="minorEastAsia" w:hAnsi="Times New Roman" w:cs="Times New Roman"/>
          </w:rPr>
          <w:delText xml:space="preserve"> </w:delText>
        </w:r>
      </w:del>
      <w:r w:rsidR="00240508">
        <w:rPr>
          <w:rFonts w:ascii="Times New Roman" w:eastAsiaTheme="minorEastAsia" w:hAnsi="Times New Roman" w:cs="Times New Roman"/>
        </w:rPr>
        <w:t xml:space="preserve">to calculate the quadratic quantities and determinant </w:t>
      </w:r>
      <w:r w:rsidR="00857BC9">
        <w:rPr>
          <w:rFonts w:ascii="Times New Roman" w:eastAsiaTheme="minorEastAsia" w:hAnsi="Times New Roman" w:cs="Times New Roman"/>
        </w:rPr>
        <w:t>of</w:t>
      </w:r>
      <w:r w:rsidR="00240508">
        <w:rPr>
          <w:rFonts w:ascii="Times New Roman" w:eastAsiaTheme="minorEastAsia" w:hAnsi="Times New Roman" w:cs="Times New Roman"/>
        </w:rPr>
        <w:t xml:space="preserve"> </w:t>
      </w:r>
      <m:oMath>
        <m:r>
          <w:rPr>
            <w:rFonts w:ascii="Cambria Math" w:eastAsiaTheme="minorEastAsia" w:hAnsi="Cambria Math" w:cs="Times New Roman"/>
          </w:rPr>
          <m:t>V</m:t>
        </m:r>
      </m:oMath>
      <w:r w:rsidR="009E66D4">
        <w:rPr>
          <w:rFonts w:ascii="Times New Roman" w:eastAsiaTheme="minorEastAsia" w:hAnsi="Times New Roman" w:cs="Times New Roman"/>
        </w:rPr>
        <w:t xml:space="preserve">. </w:t>
      </w:r>
      <w:r w:rsidR="00D64CF7">
        <w:rPr>
          <w:rFonts w:ascii="Times New Roman" w:eastAsiaTheme="minorEastAsia" w:hAnsi="Times New Roman" w:cs="Times New Roman"/>
        </w:rPr>
        <w:t xml:space="preserve">The </w:t>
      </w:r>
      <w:r w:rsidR="00BC33E5">
        <w:rPr>
          <w:rFonts w:ascii="Times New Roman" w:eastAsiaTheme="minorEastAsia" w:hAnsi="Times New Roman" w:cs="Times New Roman"/>
        </w:rPr>
        <w:t>probability</w:t>
      </w:r>
      <w:r w:rsidR="00521EB5">
        <w:rPr>
          <w:rFonts w:ascii="Times New Roman" w:eastAsiaTheme="minorEastAsia" w:hAnsi="Times New Roman" w:cs="Times New Roman"/>
        </w:rPr>
        <w:t xml:space="preserve"> </w:t>
      </w:r>
      <w:r w:rsidR="00D64CF7">
        <w:rPr>
          <w:rFonts w:ascii="Times New Roman" w:eastAsiaTheme="minorEastAsia" w:hAnsi="Times New Roman" w:cs="Times New Roman"/>
        </w:rPr>
        <w:t>of our continuous trait is given by</w:t>
      </w:r>
    </w:p>
    <w:p w14:paraId="4F8FC0F3" w14:textId="77777777" w:rsidR="00F35DCA" w:rsidRDefault="00F35DCA" w:rsidP="001C30CA">
      <w:pPr>
        <w:spacing w:line="360" w:lineRule="auto"/>
        <w:rPr>
          <w:rFonts w:ascii="Times New Roman" w:eastAsiaTheme="minorEastAsia" w:hAnsi="Times New Roman" w:cs="Times New Roman"/>
        </w:rPr>
      </w:pPr>
    </w:p>
    <w:p w14:paraId="3C692AD1" w14:textId="365D5585" w:rsidR="00D64CF7" w:rsidRPr="00510FD0" w:rsidRDefault="006D53D8" w:rsidP="001C30CA">
      <w:pPr>
        <w:spacing w:line="360" w:lineRule="auto"/>
        <w:rPr>
          <w:rFonts w:ascii="Times New Roman" w:eastAsiaTheme="minorEastAsia" w:hAnsi="Times New Roman" w:cs="Times New Roman"/>
        </w:rPr>
      </w:pPr>
      <w:commentRangeStart w:id="299"/>
      <m:oMathPara>
        <m:oMath>
          <m:r>
            <w:rPr>
              <w:rFonts w:ascii="Cambria Math" w:eastAsiaTheme="minorEastAsia" w:hAnsi="Cambria Math" w:cs="Times New Roman"/>
            </w:rPr>
            <m:t>log(P(X| D,z,ϑ,ψ)) = n</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(2π)</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log</m:t>
              </m:r>
            </m:fName>
            <m:e>
              <m:r>
                <w:rPr>
                  <w:rFonts w:ascii="Cambria Math" w:eastAsiaTheme="minorEastAsia" w:hAnsi="Cambria Math" w:cs="Times New Roman"/>
                </w:rPr>
                <m:t>(det(V))</m:t>
              </m:r>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P - 2P'</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 + Q'</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-1</m:t>
                  </m:r>
                </m:sup>
              </m:sSup>
              <m:r>
                <w:rPr>
                  <w:rFonts w:ascii="Cambria Math" w:eastAsiaTheme="minorEastAsia" w:hAnsi="Cambria Math" w:cs="Times New Roman"/>
                </w:rPr>
                <m:t>Q</m:t>
              </m:r>
            </m:num>
            <m:den>
              <m:r>
                <w:rPr>
                  <w:rFonts w:ascii="Cambria Math" w:eastAsiaTheme="minorEastAsia" w:hAnsi="Cambria Math" w:cs="Times New Roman"/>
                </w:rPr>
                <m:t>2</m:t>
              </m:r>
            </m:den>
          </m:f>
          <m:r>
            <w:rPr>
              <w:rFonts w:ascii="Cambria Math" w:eastAsiaTheme="minorEastAsia" w:hAnsi="Cambria Math" w:cs="Times New Roman"/>
            </w:rPr>
            <m:t>,</m:t>
          </m:r>
          <w:commentRangeEnd w:id="299"/>
          <m:r>
            <m:rPr>
              <m:sty m:val="p"/>
            </m:rPr>
            <w:rPr>
              <w:rStyle w:val="CommentReference"/>
            </w:rPr>
            <w:commentReference w:id="299"/>
          </m:r>
        </m:oMath>
      </m:oMathPara>
    </w:p>
    <w:p w14:paraId="71FA834F" w14:textId="77777777" w:rsidR="00F35DCA" w:rsidRDefault="00F35DCA" w:rsidP="001C30CA">
      <w:pPr>
        <w:spacing w:line="360" w:lineRule="auto"/>
        <w:rPr>
          <w:ins w:id="300" w:author="Jeremy Michael Beaulieu" w:date="2021-11-23T13:06:00Z"/>
          <w:rFonts w:ascii="Times New Roman" w:eastAsiaTheme="minorEastAsia" w:hAnsi="Times New Roman" w:cs="Times New Roman"/>
        </w:rPr>
      </w:pPr>
    </w:p>
    <w:p w14:paraId="679CE026" w14:textId="0A875A09" w:rsidR="00590995" w:rsidRPr="00590995" w:rsidRDefault="00510FD0" w:rsidP="001C30CA">
      <w:pPr>
        <w:spacing w:line="360" w:lineRule="auto"/>
        <w:rPr>
          <w:rFonts w:ascii="Times New Roman" w:eastAsiaTheme="minorEastAsia" w:hAnsi="Times New Roman" w:cs="Times New Roman"/>
        </w:rPr>
      </w:pPr>
      <w:r w:rsidRPr="00590995">
        <w:rPr>
          <w:rFonts w:ascii="Times New Roman" w:eastAsiaTheme="minorEastAsia" w:hAnsi="Times New Roman" w:cs="Times New Roman"/>
        </w:rPr>
        <w:t>where</w:t>
      </w:r>
      <w:r w:rsidR="00F00978" w:rsidRPr="00590995">
        <w:rPr>
          <w:rFonts w:ascii="Times New Roman" w:eastAsiaTheme="minorEastAsia" w:hAnsi="Times New Roman" w:cs="Times New Roman"/>
        </w:rPr>
        <w:t xml:space="preserve"> </w:t>
      </w:r>
      <m:oMath>
        <m:r>
          <w:rPr>
            <w:rFonts w:ascii="Cambria Math" w:eastAsiaTheme="minorEastAsia" w:hAnsi="Cambria Math" w:cs="Times New Roman"/>
          </w:rPr>
          <m:t>n</m:t>
        </m:r>
      </m:oMath>
      <w:r w:rsidR="00927ADF" w:rsidRPr="00590995">
        <w:rPr>
          <w:rFonts w:ascii="Times New Roman" w:eastAsiaTheme="minorEastAsia" w:hAnsi="Times New Roman" w:cs="Times New Roman"/>
        </w:rPr>
        <w:t xml:space="preserve"> is the number of tips in the phylogeny</w:t>
      </w:r>
      <w:r w:rsidR="00BC33E5">
        <w:rPr>
          <w:rFonts w:ascii="Times New Roman" w:eastAsiaTheme="minorEastAsia" w:hAnsi="Times New Roman" w:cs="Times New Roman"/>
        </w:rPr>
        <w:t xml:space="preserve"> (</w:t>
      </w:r>
      <m:oMath>
        <m:r>
          <w:rPr>
            <w:rFonts w:ascii="Cambria Math" w:eastAsiaTheme="minorEastAsia" w:hAnsi="Cambria Math" w:cs="Times New Roman"/>
          </w:rPr>
          <m:t>ψ)</m:t>
        </m:r>
      </m:oMath>
      <w:r w:rsidR="00927ADF" w:rsidRPr="00590995">
        <w:rPr>
          <w:rFonts w:ascii="Times New Roman" w:eastAsiaTheme="minorEastAsia" w:hAnsi="Times New Roman" w:cs="Times New Roman"/>
        </w:rPr>
        <w:t xml:space="preserve">, </w:t>
      </w:r>
      <m:oMath>
        <m:r>
          <w:rPr>
            <w:rFonts w:ascii="Cambria Math" w:eastAsiaTheme="minorEastAsia" w:hAnsi="Cambria Math" w:cs="Times New Roman"/>
          </w:rPr>
          <m:t>P</m:t>
        </m:r>
      </m:oMath>
      <w:r w:rsidR="00CA31E4" w:rsidRPr="00590995">
        <w:rPr>
          <w:rFonts w:ascii="Times New Roman" w:eastAsiaTheme="minorEastAsia" w:hAnsi="Times New Roman" w:cs="Times New Roman"/>
        </w:rPr>
        <w:t xml:space="preserve"> is the continuous trait value of each species, and </w:t>
      </w:r>
      <m:oMath>
        <m:r>
          <w:rPr>
            <w:rFonts w:ascii="Cambria Math" w:eastAsiaTheme="minorEastAsia" w:hAnsi="Cambria Math" w:cs="Times New Roman"/>
          </w:rPr>
          <m:t>Q</m:t>
        </m:r>
      </m:oMath>
      <w:r w:rsidR="00CA31E4" w:rsidRPr="00590995">
        <w:rPr>
          <w:rFonts w:ascii="Times New Roman" w:eastAsiaTheme="minorEastAsia" w:hAnsi="Times New Roman" w:cs="Times New Roman"/>
        </w:rPr>
        <w:t xml:space="preserve"> is the expected value of each species given the continuous trait model</w:t>
      </w:r>
      <w:r w:rsidR="00D751AA" w:rsidRPr="00590995">
        <w:rPr>
          <w:rFonts w:ascii="Times New Roman" w:eastAsiaTheme="minorEastAsia" w:hAnsi="Times New Roman" w:cs="Times New Roman"/>
        </w:rPr>
        <w:t xml:space="preserve"> – calculated following equation (11) of Beaulieu et al. (2012)</w:t>
      </w:r>
      <w:r w:rsidR="00BC33E5">
        <w:rPr>
          <w:rFonts w:ascii="Times New Roman" w:eastAsiaTheme="minorEastAsia" w:hAnsi="Times New Roman" w:cs="Times New Roman"/>
        </w:rPr>
        <w:t>,</w:t>
      </w:r>
      <w:r w:rsidR="004870DF">
        <w:rPr>
          <w:rFonts w:ascii="Times New Roman" w:eastAsiaTheme="minorEastAsia" w:hAnsi="Times New Roman" w:cs="Times New Roman"/>
        </w:rPr>
        <w:t xml:space="preserve"> </w:t>
      </w:r>
      <w:r w:rsidR="00E637A5">
        <w:rPr>
          <w:rFonts w:ascii="Cambria Math" w:eastAsiaTheme="minorEastAsia" w:hAnsi="Cambria Math" w:cs="Times New Roman"/>
          <w:i/>
        </w:rPr>
        <w:t xml:space="preserve">D </w:t>
      </w:r>
      <w:r w:rsidR="00384F2E">
        <w:rPr>
          <w:rFonts w:ascii="Times New Roman" w:eastAsiaTheme="minorEastAsia" w:hAnsi="Times New Roman" w:cs="Times New Roman"/>
        </w:rPr>
        <w:t xml:space="preserve">is the discrete character data, </w:t>
      </w:r>
      <m:oMath>
        <m:r>
          <w:rPr>
            <w:rFonts w:ascii="Cambria Math" w:eastAsiaTheme="minorEastAsia" w:hAnsi="Cambria Math" w:cs="Times New Roman"/>
          </w:rPr>
          <m:t>z</m:t>
        </m:r>
      </m:oMath>
      <w:r w:rsidR="00BC33E5">
        <w:rPr>
          <w:rFonts w:ascii="Times New Roman" w:eastAsiaTheme="minorEastAsia" w:hAnsi="Times New Roman" w:cs="Times New Roman"/>
        </w:rPr>
        <w:t xml:space="preserve"> is a particular regime mapping, and </w:t>
      </w:r>
      <m:oMath>
        <m:r>
          <w:rPr>
            <w:rFonts w:ascii="Cambria Math" w:eastAsiaTheme="minorEastAsia" w:hAnsi="Cambria Math" w:cs="Times New Roman"/>
          </w:rPr>
          <m:t>ϑ</m:t>
        </m:r>
      </m:oMath>
      <w:r w:rsidR="00E0597A">
        <w:rPr>
          <w:rFonts w:ascii="Times New Roman" w:eastAsiaTheme="minorEastAsia" w:hAnsi="Times New Roman" w:cs="Times New Roman"/>
        </w:rPr>
        <w:t xml:space="preserve"> are the parameters of the </w:t>
      </w:r>
      <w:proofErr w:type="spellStart"/>
      <w:r w:rsidR="00E0597A" w:rsidRPr="00772589">
        <w:rPr>
          <w:rFonts w:ascii="Courier New" w:eastAsiaTheme="minorEastAsia" w:hAnsi="Courier New" w:cs="Courier New"/>
        </w:rPr>
        <w:t>hOUwie</w:t>
      </w:r>
      <w:proofErr w:type="spellEnd"/>
      <w:r w:rsidR="00E0597A">
        <w:rPr>
          <w:rFonts w:ascii="Times New Roman" w:eastAsiaTheme="minorEastAsia" w:hAnsi="Times New Roman" w:cs="Times New Roman"/>
        </w:rPr>
        <w:t xml:space="preserve"> model</w:t>
      </w:r>
      <w:r w:rsidR="00CA31E4" w:rsidRPr="00590995">
        <w:rPr>
          <w:rFonts w:ascii="Times New Roman" w:eastAsiaTheme="minorEastAsia" w:hAnsi="Times New Roman" w:cs="Times New Roman"/>
        </w:rPr>
        <w:t>.</w:t>
      </w:r>
      <w:r w:rsidR="000D4935" w:rsidRPr="00590995">
        <w:rPr>
          <w:rFonts w:ascii="Times New Roman" w:eastAsiaTheme="minorEastAsia" w:hAnsi="Times New Roman" w:cs="Times New Roman"/>
        </w:rPr>
        <w:t xml:space="preserve"> </w:t>
      </w:r>
    </w:p>
    <w:p w14:paraId="428F97C2" w14:textId="6A1FF978" w:rsidR="00C26C43" w:rsidRDefault="00C853D7" w:rsidP="001C30CA">
      <w:pPr>
        <w:spacing w:line="360" w:lineRule="auto"/>
        <w:ind w:firstLine="720"/>
        <w:rPr>
          <w:rFonts w:ascii="Times New Roman" w:eastAsiaTheme="minorEastAsia" w:hAnsi="Times New Roman" w:cs="Times New Roman"/>
        </w:rPr>
      </w:pPr>
      <w:r>
        <w:rPr>
          <w:rFonts w:ascii="Times New Roman" w:hAnsi="Times New Roman" w:cs="Times New Roman"/>
        </w:rPr>
        <w:t>N</w:t>
      </w:r>
      <w:r w:rsidR="003B6ACD">
        <w:rPr>
          <w:rFonts w:ascii="Times New Roman" w:hAnsi="Times New Roman" w:cs="Times New Roman"/>
        </w:rPr>
        <w:t xml:space="preserve">ext we describe the </w:t>
      </w:r>
      <w:r w:rsidR="003B6ACD">
        <w:rPr>
          <w:rFonts w:ascii="Times New Roman" w:eastAsiaTheme="minorEastAsia" w:hAnsi="Times New Roman" w:cs="Times New Roman"/>
        </w:rPr>
        <w:t xml:space="preserve">calculation of the probability of the underlying regime structure, </w:t>
      </w:r>
      <m:oMath>
        <m:r>
          <w:rPr>
            <w:rFonts w:ascii="Cambria Math" w:eastAsiaTheme="minorEastAsia" w:hAnsi="Cambria Math" w:cs="Times New Roman"/>
          </w:rPr>
          <m:t>γ</m:t>
        </m:r>
      </m:oMath>
      <w:r w:rsidR="003B6ACD">
        <w:rPr>
          <w:rFonts w:ascii="Times New Roman" w:eastAsiaTheme="minorEastAsia" w:hAnsi="Times New Roman" w:cs="Times New Roman"/>
        </w:rPr>
        <w:t xml:space="preserve">, which is the </w:t>
      </w:r>
      <w:r w:rsidR="00E77058">
        <w:rPr>
          <w:rFonts w:ascii="Times New Roman" w:eastAsiaTheme="minorEastAsia" w:hAnsi="Times New Roman" w:cs="Times New Roman"/>
        </w:rPr>
        <w:t xml:space="preserve">joint </w:t>
      </w:r>
      <w:r w:rsidR="005700C9">
        <w:rPr>
          <w:rFonts w:ascii="Times New Roman" w:eastAsiaTheme="minorEastAsia" w:hAnsi="Times New Roman" w:cs="Times New Roman"/>
        </w:rPr>
        <w:t xml:space="preserve">probability </w:t>
      </w:r>
      <w:r w:rsidR="000A74DE">
        <w:rPr>
          <w:rFonts w:ascii="Times New Roman" w:eastAsiaTheme="minorEastAsia" w:hAnsi="Times New Roman" w:cs="Times New Roman"/>
        </w:rPr>
        <w:t xml:space="preserve">of </w:t>
      </w:r>
      <w:r w:rsidR="005700C9">
        <w:rPr>
          <w:rFonts w:ascii="Times New Roman" w:eastAsiaTheme="minorEastAsia" w:hAnsi="Times New Roman" w:cs="Times New Roman"/>
        </w:rPr>
        <w:t>discret</w:t>
      </w:r>
      <w:r w:rsidR="00E77058">
        <w:rPr>
          <w:rFonts w:ascii="Times New Roman" w:eastAsiaTheme="minorEastAsia" w:hAnsi="Times New Roman" w:cs="Times New Roman"/>
        </w:rPr>
        <w:softHyphen/>
      </w:r>
      <w:r w:rsidR="005700C9">
        <w:rPr>
          <w:rFonts w:ascii="Times New Roman" w:eastAsiaTheme="minorEastAsia" w:hAnsi="Times New Roman" w:cs="Times New Roman"/>
        </w:rPr>
        <w:t>e character</w:t>
      </w:r>
      <w:r w:rsidR="00583CB8">
        <w:rPr>
          <w:rFonts w:ascii="Times New Roman" w:eastAsiaTheme="minorEastAsia" w:hAnsi="Times New Roman" w:cs="Times New Roman"/>
        </w:rPr>
        <w:t>s</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D</m:t>
        </m:r>
      </m:oMath>
      <w:r w:rsidR="004860C6">
        <w:rPr>
          <w:rFonts w:ascii="Times New Roman" w:eastAsiaTheme="minorEastAsia" w:hAnsi="Times New Roman" w:cs="Times New Roman"/>
        </w:rPr>
        <w:t xml:space="preserve">) </w:t>
      </w:r>
      <w:r w:rsidR="00E77058">
        <w:rPr>
          <w:rFonts w:ascii="Times New Roman" w:eastAsiaTheme="minorEastAsia" w:hAnsi="Times New Roman" w:cs="Times New Roman"/>
        </w:rPr>
        <w:t>and stochastic mapping</w:t>
      </w:r>
      <w:r w:rsidR="005700C9">
        <w:rPr>
          <w:rFonts w:ascii="Times New Roman" w:eastAsiaTheme="minorEastAsia" w:hAnsi="Times New Roman" w:cs="Times New Roman"/>
        </w:rPr>
        <w:t xml:space="preserve"> </w:t>
      </w:r>
      <w:r w:rsidR="004860C6">
        <w:rPr>
          <w:rFonts w:ascii="Times New Roman" w:eastAsiaTheme="minorEastAsia" w:hAnsi="Times New Roman" w:cs="Times New Roman"/>
        </w:rPr>
        <w:t>(</w:t>
      </w:r>
      <m:oMath>
        <m:r>
          <w:rPr>
            <w:rFonts w:ascii="Cambria Math" w:eastAsiaTheme="minorEastAsia" w:hAnsi="Cambria Math" w:cs="Times New Roman"/>
          </w:rPr>
          <m:t>z</m:t>
        </m:r>
      </m:oMath>
      <w:r w:rsidR="004860C6">
        <w:rPr>
          <w:rFonts w:ascii="Times New Roman" w:eastAsiaTheme="minorEastAsia" w:hAnsi="Times New Roman" w:cs="Times New Roman"/>
        </w:rPr>
        <w:t>)</w:t>
      </w:r>
      <w:del w:id="301" w:author="Jeremy Michael Beaulieu" w:date="2021-11-30T11:40:00Z">
        <w:r w:rsidR="003B6ACD" w:rsidDel="00A833BD">
          <w:rPr>
            <w:rFonts w:ascii="Times New Roman" w:eastAsiaTheme="minorEastAsia" w:hAnsi="Times New Roman" w:cs="Times New Roman"/>
          </w:rPr>
          <w:delText xml:space="preserve"> </w:delText>
        </w:r>
        <w:r w:rsidR="00F954D1" w:rsidDel="00A833BD">
          <w:rPr>
            <w:rFonts w:ascii="Times New Roman" w:eastAsiaTheme="minorEastAsia" w:hAnsi="Times New Roman" w:cs="Times New Roman"/>
          </w:rPr>
          <w:fldChar w:fldCharType="begin"/>
        </w:r>
        <w:r w:rsidR="00A54401" w:rsidDel="00A833BD">
          <w:rPr>
            <w:rFonts w:ascii="Times New Roman" w:eastAsiaTheme="minorEastAsia" w:hAnsi="Times New Roman" w:cs="Times New Roman"/>
          </w:rPr>
          <w:delInstrText xml:space="preserve"> ADDIN ZOTERO_ITEM CSL_CITATION {"citationID":"XKTtpRWH","properties":{"formattedCitation":"(Steel and Penny 2000; May and Moore 2020)","plainCitation":"(Steel and Penny 2000; May and Moore 2020)","dontUpdate":true,"noteIndex":0},"citationItems":[{"id":184,"uris":["http://zotero.org/users/local/X8CzRyu0/items/MHGRH3E4"],"uri":["http://zotero.org/users/local/X8CzRyu0/items/MHGRH3E4"],"itemData":{"id":184,"type":"article-journal","abstract":"Methods such as maximum parsimony (MP) are frequently criticized as being statistically unsound and not being based on any “model.” On the other hand, advocates of MP claim that maximum likelihood (ML) has some fundamental problems. Here, we explore the connection between the different versions of MP and ML methods, particularly in light of recent theoretical results. We describe links between the two methods—for example, we describe how MP can be regarded as an ML method when there is no common mechanism between sites (such as might occur with morphological data and certain forms of molecular data). In the process, we clarify certain historical points of disagreement between proponents of the two methodologies, including a discussion of several forms of the ML optimality criterion. We also describe some additional results that shed light on how much needs to be assumed about underling models of sequence evolution in order to successfully reconstruct evolutionary trees.","container-title":"Molecular Biology and Evolution","DOI":"10.1093/oxfordjournals.molbev.a026364","ISSN":"0737-4038","issue":"6","journalAbbreviation":"Mol Biol Evol","page":"839-850","source":"academic.oup.com","title":"Parsimony, Likelihood, and the Role of Models in Molecular Phylogenetics","volume":"17","author":[{"family":"Steel","given":"Mike"},{"family":"Penny","given":"David"}],"issued":{"date-parts":[["2000",6,1]]}},"label":"page"},{"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R."}],"issued":{"date-parts":[["2020",5,1]]}},"label":"page"}],"schema":"https://github.com/citation-style-language/schema/raw/master/csl-citation.json"} </w:delInstrText>
        </w:r>
        <w:r w:rsidR="00F954D1" w:rsidDel="00A833BD">
          <w:rPr>
            <w:rFonts w:ascii="Times New Roman" w:eastAsiaTheme="minorEastAsia" w:hAnsi="Times New Roman" w:cs="Times New Roman"/>
          </w:rPr>
          <w:fldChar w:fldCharType="separate"/>
        </w:r>
        <w:r w:rsidR="00155F04" w:rsidDel="00A833BD">
          <w:rPr>
            <w:rFonts w:ascii="Times New Roman" w:eastAsiaTheme="minorEastAsia" w:hAnsi="Times New Roman" w:cs="Times New Roman"/>
            <w:noProof/>
          </w:rPr>
          <w:delText>(</w:delText>
        </w:r>
        <w:r w:rsidR="003B6ACD" w:rsidDel="00A833BD">
          <w:rPr>
            <w:rFonts w:ascii="Times New Roman" w:eastAsiaTheme="minorEastAsia" w:hAnsi="Times New Roman" w:cs="Times New Roman"/>
            <w:noProof/>
          </w:rPr>
          <w:delText>similar to</w:delText>
        </w:r>
        <w:r w:rsidR="00983A16" w:rsidDel="00A833BD">
          <w:rPr>
            <w:rFonts w:ascii="Times New Roman" w:eastAsiaTheme="minorEastAsia" w:hAnsi="Times New Roman" w:cs="Times New Roman"/>
            <w:noProof/>
          </w:rPr>
          <w:delText xml:space="preserve"> the pathway likeilhood in </w:delText>
        </w:r>
        <w:r w:rsidR="00155F04" w:rsidDel="00A833BD">
          <w:rPr>
            <w:rFonts w:ascii="Times New Roman" w:eastAsiaTheme="minorEastAsia" w:hAnsi="Times New Roman" w:cs="Times New Roman"/>
            <w:noProof/>
          </w:rPr>
          <w:delText>Steel and Penny 2000)</w:delText>
        </w:r>
        <w:r w:rsidR="00F954D1" w:rsidDel="00A833BD">
          <w:rPr>
            <w:rFonts w:ascii="Times New Roman" w:eastAsiaTheme="minorEastAsia" w:hAnsi="Times New Roman" w:cs="Times New Roman"/>
          </w:rPr>
          <w:fldChar w:fldCharType="end"/>
        </w:r>
      </w:del>
      <w:r w:rsidR="00F954D1">
        <w:rPr>
          <w:rFonts w:ascii="Times New Roman" w:eastAsiaTheme="minorEastAsia" w:hAnsi="Times New Roman" w:cs="Times New Roman"/>
        </w:rPr>
        <w:t>.</w:t>
      </w:r>
      <w:ins w:id="302" w:author="Jeremy Michael Beaulieu" w:date="2021-11-30T11:40:00Z">
        <w:r w:rsidR="00A833BD">
          <w:rPr>
            <w:rFonts w:ascii="Times New Roman" w:eastAsiaTheme="minorEastAsia" w:hAnsi="Times New Roman" w:cs="Times New Roman"/>
          </w:rPr>
          <w:t xml:space="preserve"> This calculation is analogous to the pathway likelihood of Steel and Penny (2020). Recently,</w:t>
        </w:r>
      </w:ins>
      <w:r w:rsidR="00C50DE7">
        <w:rPr>
          <w:rFonts w:ascii="Times New Roman" w:eastAsiaTheme="minorEastAsia" w:hAnsi="Times New Roman" w:cs="Times New Roman"/>
        </w:rPr>
        <w:t xml:space="preserve"> </w:t>
      </w:r>
      <w:r w:rsidR="005C32F4">
        <w:rPr>
          <w:rFonts w:ascii="Times New Roman" w:eastAsiaTheme="minorEastAsia" w:hAnsi="Times New Roman" w:cs="Times New Roman"/>
        </w:rPr>
        <w:fldChar w:fldCharType="begin"/>
      </w:r>
      <w:r w:rsidR="005C32F4">
        <w:rPr>
          <w:rFonts w:ascii="Times New Roman" w:eastAsiaTheme="minorEastAsia" w:hAnsi="Times New Roman" w:cs="Times New Roman"/>
        </w:rPr>
        <w:instrText xml:space="preserve"> ADDIN ZOTERO_ITEM CSL_CITATION {"citationID":"RzmLNWpc","properties":{"custom":"May and Moore (2020)","formattedCitation":"May and Moore (2020)","plainCitation":"May and Moore (2020)","noteIndex":0},"citationItems":[{"id":6781,"uris":["http://zotero.org/users/local/X8CzRyu0/items/JYDG74AJ"],"uri":["http://zotero.org/users/local/X8CzRyu0/items/JYDG74AJ"],"itemData":{"id":6781,"type":"article-journal","abstract":"Abstract.  Understanding how and why rates of character evolution vary across the Tree of Life is central to many evolutionary questions; for example, does the","container-title":"Systematic Biology","DOI":"10.1093/sysbio/syz069","ISSN":"1063-5157","issue":"3","journalAbbreviation":"Syst Biol","language":"en","note":"publisher: Oxford Academic","page":"530-544","source":"academic.oup.com","title":"A Bayesian Approach for Inferring the Impact of a Discrete Character on Rates of Continuous-Character Evolution in the Presence of Background-Rate Variation","volume":"69","author":[{"family":"May","given":"Michael R."},{"family":"Moore","given":"Brian R."}],"issued":{"date-parts":[["2020",5,1]]}}}],"schema":"https://github.com/citation-style-language/schema/raw/master/csl-citation.json"} </w:instrText>
      </w:r>
      <w:r w:rsidR="005C32F4">
        <w:rPr>
          <w:rFonts w:ascii="Times New Roman" w:eastAsiaTheme="minorEastAsia" w:hAnsi="Times New Roman" w:cs="Times New Roman"/>
        </w:rPr>
        <w:fldChar w:fldCharType="separate"/>
      </w:r>
      <w:r w:rsidR="005C32F4">
        <w:rPr>
          <w:rFonts w:ascii="Times New Roman" w:eastAsiaTheme="minorEastAsia" w:hAnsi="Times New Roman" w:cs="Times New Roman"/>
          <w:noProof/>
        </w:rPr>
        <w:t>May and Moore (2020)</w:t>
      </w:r>
      <w:r w:rsidR="005C32F4">
        <w:rPr>
          <w:rFonts w:ascii="Times New Roman" w:eastAsiaTheme="minorEastAsia" w:hAnsi="Times New Roman" w:cs="Times New Roman"/>
        </w:rPr>
        <w:fldChar w:fldCharType="end"/>
      </w:r>
      <w:r w:rsidR="005E7384">
        <w:rPr>
          <w:rFonts w:ascii="Times New Roman" w:eastAsiaTheme="minorEastAsia" w:hAnsi="Times New Roman" w:cs="Times New Roman"/>
        </w:rPr>
        <w:t xml:space="preserve"> suggested </w:t>
      </w:r>
      <w:r w:rsidR="00EB17A3">
        <w:rPr>
          <w:rFonts w:ascii="Times New Roman" w:eastAsiaTheme="minorEastAsia" w:hAnsi="Times New Roman" w:cs="Times New Roman"/>
        </w:rPr>
        <w:t xml:space="preserve">that </w:t>
      </w:r>
      <w:r w:rsidR="005C32F4">
        <w:rPr>
          <w:rFonts w:ascii="Times New Roman" w:eastAsiaTheme="minorEastAsia" w:hAnsi="Times New Roman" w:cs="Times New Roman"/>
        </w:rPr>
        <w:t>t</w:t>
      </w:r>
      <w:r w:rsidR="0013657F">
        <w:rPr>
          <w:rFonts w:ascii="Times New Roman" w:eastAsiaTheme="minorEastAsia" w:hAnsi="Times New Roman" w:cs="Times New Roman"/>
        </w:rPr>
        <w:t>he</w:t>
      </w:r>
      <w:r w:rsidR="006879D6">
        <w:rPr>
          <w:rFonts w:ascii="Times New Roman" w:eastAsiaTheme="minorEastAsia" w:hAnsi="Times New Roman" w:cs="Times New Roman"/>
        </w:rPr>
        <w:t xml:space="preserve"> </w:t>
      </w:r>
      <w:r w:rsidR="0013657F">
        <w:rPr>
          <w:rFonts w:ascii="Times New Roman" w:eastAsiaTheme="minorEastAsia" w:hAnsi="Times New Roman" w:cs="Times New Roman"/>
        </w:rPr>
        <w:t xml:space="preserve">joint probability of a </w:t>
      </w:r>
      <w:r w:rsidR="00CB4618">
        <w:rPr>
          <w:rFonts w:ascii="Times New Roman" w:eastAsiaTheme="minorEastAsia" w:hAnsi="Times New Roman" w:cs="Times New Roman"/>
        </w:rPr>
        <w:t>regime structure</w:t>
      </w:r>
      <w:r w:rsidR="0013657F">
        <w:rPr>
          <w:rFonts w:ascii="Times New Roman" w:eastAsiaTheme="minorEastAsia" w:hAnsi="Times New Roman" w:cs="Times New Roman"/>
        </w:rPr>
        <w:t xml:space="preserve"> and the discrete character </w:t>
      </w:r>
      <w:r w:rsidR="00BA6AEF">
        <w:rPr>
          <w:rFonts w:ascii="Times New Roman" w:eastAsiaTheme="minorEastAsia" w:hAnsi="Times New Roman" w:cs="Times New Roman"/>
        </w:rPr>
        <w:t>is the product of the probabilities of exponentially distributed waiting times</w:t>
      </w:r>
      <w:r w:rsidR="00853E90">
        <w:rPr>
          <w:rFonts w:ascii="Times New Roman" w:eastAsiaTheme="minorEastAsia" w:hAnsi="Times New Roman" w:cs="Times New Roman"/>
        </w:rPr>
        <w:t>. B</w:t>
      </w:r>
      <w:r w:rsidR="00B0696B">
        <w:rPr>
          <w:rFonts w:ascii="Times New Roman" w:eastAsiaTheme="minorEastAsia" w:hAnsi="Times New Roman" w:cs="Times New Roman"/>
        </w:rPr>
        <w:t>y this definition</w:t>
      </w:r>
      <w:r w:rsidR="001317F5">
        <w:rPr>
          <w:rFonts w:ascii="Times New Roman" w:eastAsiaTheme="minorEastAsia" w:hAnsi="Times New Roman" w:cs="Times New Roman"/>
        </w:rPr>
        <w:t>,</w:t>
      </w:r>
      <w:r w:rsidR="00B0696B">
        <w:rPr>
          <w:rFonts w:ascii="Times New Roman" w:eastAsiaTheme="minorEastAsia" w:hAnsi="Times New Roman" w:cs="Times New Roman"/>
        </w:rPr>
        <w:t xml:space="preserve"> branch lengths are </w:t>
      </w:r>
      <w:r w:rsidR="001317F5">
        <w:rPr>
          <w:rFonts w:ascii="Times New Roman" w:eastAsiaTheme="minorEastAsia" w:hAnsi="Times New Roman" w:cs="Times New Roman"/>
        </w:rPr>
        <w:t>the</w:t>
      </w:r>
      <w:r w:rsidR="00B0696B">
        <w:rPr>
          <w:rFonts w:ascii="Times New Roman" w:eastAsiaTheme="minorEastAsia" w:hAnsi="Times New Roman" w:cs="Times New Roman"/>
        </w:rPr>
        <w:t xml:space="preserve"> sum of waiting times</w:t>
      </w:r>
      <w:r w:rsidR="000A42CC">
        <w:rPr>
          <w:rFonts w:ascii="Times New Roman" w:eastAsiaTheme="minorEastAsia" w:hAnsi="Times New Roman" w:cs="Times New Roman"/>
        </w:rPr>
        <w:t>.</w:t>
      </w:r>
      <w:r w:rsidR="00B0696B">
        <w:rPr>
          <w:rFonts w:ascii="Times New Roman" w:eastAsiaTheme="minorEastAsia" w:hAnsi="Times New Roman" w:cs="Times New Roman"/>
        </w:rPr>
        <w:t xml:space="preserve"> </w:t>
      </w:r>
      <w:commentRangeStart w:id="303"/>
      <w:r w:rsidR="000D3E03">
        <w:rPr>
          <w:rFonts w:ascii="Times New Roman" w:eastAsiaTheme="minorEastAsia" w:hAnsi="Times New Roman" w:cs="Times New Roman"/>
        </w:rPr>
        <w:t xml:space="preserve">However, </w:t>
      </w:r>
      <w:del w:id="304" w:author="Jeremy Michael Beaulieu" w:date="2021-11-23T13:07:00Z">
        <w:r w:rsidR="00E70E13" w:rsidDel="00F35DCA">
          <w:rPr>
            <w:rFonts w:ascii="Times New Roman" w:eastAsiaTheme="minorEastAsia" w:hAnsi="Times New Roman" w:cs="Times New Roman"/>
          </w:rPr>
          <w:delText>under this definition</w:delText>
        </w:r>
        <w:r w:rsidR="000D3E03" w:rsidRPr="008533EA" w:rsidDel="00F35DCA">
          <w:rPr>
            <w:rFonts w:ascii="Times New Roman" w:eastAsiaTheme="minorEastAsia" w:hAnsi="Times New Roman" w:cs="Times New Roman"/>
          </w:rPr>
          <w:delText xml:space="preserve"> </w:delText>
        </w:r>
      </w:del>
      <w:del w:id="305" w:author="Jeremy Michael Beaulieu" w:date="2021-11-23T11:46:00Z">
        <w:r w:rsidR="000D3E03" w:rsidRPr="008533EA" w:rsidDel="00E07230">
          <w:rPr>
            <w:rFonts w:ascii="Times New Roman" w:eastAsiaTheme="minorEastAsia" w:hAnsi="Times New Roman" w:cs="Times New Roman"/>
          </w:rPr>
          <w:delText xml:space="preserve">an </w:delText>
        </w:r>
        <w:r w:rsidR="003407C6" w:rsidRPr="008533EA" w:rsidDel="00E07230">
          <w:rPr>
            <w:rFonts w:ascii="Times New Roman" w:eastAsiaTheme="minorEastAsia" w:hAnsi="Times New Roman" w:cs="Times New Roman"/>
          </w:rPr>
          <w:delText>equal</w:delText>
        </w:r>
        <w:r w:rsidR="003407C6" w:rsidDel="00E07230">
          <w:rPr>
            <w:rFonts w:ascii="Times New Roman" w:eastAsiaTheme="minorEastAsia" w:hAnsi="Times New Roman" w:cs="Times New Roman"/>
          </w:rPr>
          <w:delText xml:space="preserve"> rate</w:delText>
        </w:r>
      </w:del>
      <w:del w:id="306" w:author="Jeremy Michael Beaulieu" w:date="2021-11-23T11:45:00Z">
        <w:r w:rsidR="003407C6" w:rsidDel="00E07230">
          <w:rPr>
            <w:rFonts w:ascii="Times New Roman" w:eastAsiaTheme="minorEastAsia" w:hAnsi="Times New Roman" w:cs="Times New Roman"/>
          </w:rPr>
          <w:delText>s</w:delText>
        </w:r>
      </w:del>
      <w:del w:id="307" w:author="Jeremy Michael Beaulieu" w:date="2021-11-23T11:46:00Z">
        <w:r w:rsidR="000D3E03" w:rsidRPr="008533EA" w:rsidDel="00E07230">
          <w:rPr>
            <w:rFonts w:ascii="Times New Roman" w:eastAsiaTheme="minorEastAsia" w:hAnsi="Times New Roman" w:cs="Times New Roman"/>
          </w:rPr>
          <w:delText xml:space="preserve"> model </w:delText>
        </w:r>
      </w:del>
      <w:r w:rsidR="000D3E03" w:rsidRPr="008533EA">
        <w:rPr>
          <w:rFonts w:ascii="Times New Roman" w:eastAsiaTheme="minorEastAsia" w:hAnsi="Times New Roman" w:cs="Times New Roman"/>
        </w:rPr>
        <w:t>any path of 0, 2, or 100 changes</w:t>
      </w:r>
      <w:ins w:id="308" w:author="Jeremy Michael Beaulieu" w:date="2021-11-23T11:46:00Z">
        <w:r w:rsidR="00E07230">
          <w:rPr>
            <w:rFonts w:ascii="Times New Roman" w:eastAsiaTheme="minorEastAsia" w:hAnsi="Times New Roman" w:cs="Times New Roman"/>
          </w:rPr>
          <w:t xml:space="preserve"> in an equal rates model</w:t>
        </w:r>
      </w:ins>
      <w:r w:rsidR="000D3E03" w:rsidRPr="008533EA">
        <w:rPr>
          <w:rFonts w:ascii="Times New Roman" w:eastAsiaTheme="minorEastAsia" w:hAnsi="Times New Roman" w:cs="Times New Roman"/>
        </w:rPr>
        <w:t xml:space="preserve"> has </w:t>
      </w:r>
      <w:r w:rsidR="003F2875" w:rsidRPr="008533EA">
        <w:rPr>
          <w:rFonts w:ascii="Times New Roman" w:eastAsiaTheme="minorEastAsia" w:hAnsi="Times New Roman" w:cs="Times New Roman"/>
        </w:rPr>
        <w:t>the same</w:t>
      </w:r>
      <w:r w:rsidR="000D3E03" w:rsidRPr="008533EA">
        <w:rPr>
          <w:rFonts w:ascii="Times New Roman" w:eastAsiaTheme="minorEastAsia" w:hAnsi="Times New Roman" w:cs="Times New Roman"/>
        </w:rPr>
        <w:t xml:space="preserve"> likelihood</w:t>
      </w:r>
      <w:r w:rsidR="003407C6">
        <w:rPr>
          <w:rFonts w:ascii="Times New Roman" w:eastAsiaTheme="minorEastAsia" w:hAnsi="Times New Roman" w:cs="Times New Roman"/>
        </w:rPr>
        <w:t xml:space="preserve">, </w:t>
      </w:r>
      <w:commentRangeEnd w:id="303"/>
      <w:r w:rsidR="001C1155">
        <w:rPr>
          <w:rStyle w:val="CommentReference"/>
        </w:rPr>
        <w:commentReference w:id="303"/>
      </w:r>
      <w:r w:rsidR="003407C6">
        <w:rPr>
          <w:rFonts w:ascii="Times New Roman" w:eastAsiaTheme="minorEastAsia" w:hAnsi="Times New Roman" w:cs="Times New Roman"/>
        </w:rPr>
        <w:t>even though the</w:t>
      </w:r>
      <w:r w:rsidR="003407C6" w:rsidRPr="008533EA">
        <w:rPr>
          <w:rFonts w:ascii="Times New Roman" w:eastAsiaTheme="minorEastAsia" w:hAnsi="Times New Roman" w:cs="Times New Roman"/>
        </w:rPr>
        <w:t xml:space="preserve"> </w:t>
      </w:r>
      <w:r w:rsidR="003407C6">
        <w:rPr>
          <w:rFonts w:ascii="Times New Roman" w:eastAsiaTheme="minorEastAsia" w:hAnsi="Times New Roman" w:cs="Times New Roman"/>
        </w:rPr>
        <w:t xml:space="preserve">maximum likelihood estimate is </w:t>
      </w:r>
      <w:r w:rsidR="003407C6" w:rsidRPr="008533EA">
        <w:rPr>
          <w:rFonts w:ascii="Times New Roman" w:eastAsiaTheme="minorEastAsia" w:hAnsi="Times New Roman" w:cs="Times New Roman"/>
        </w:rPr>
        <w:t xml:space="preserve">zero </w:t>
      </w:r>
      <w:r w:rsidR="003407C6">
        <w:rPr>
          <w:rFonts w:ascii="Times New Roman" w:eastAsiaTheme="minorEastAsia" w:hAnsi="Times New Roman" w:cs="Times New Roman"/>
        </w:rPr>
        <w:t>(</w:t>
      </w:r>
      <w:r w:rsidR="003407C6" w:rsidRPr="007D4CC6">
        <w:rPr>
          <w:rFonts w:ascii="Times New Roman" w:eastAsiaTheme="minorEastAsia" w:hAnsi="Times New Roman" w:cs="Times New Roman"/>
          <w:color w:val="FF0000"/>
        </w:rPr>
        <w:t>ref.</w:t>
      </w:r>
      <w:r w:rsidR="003407C6">
        <w:rPr>
          <w:rFonts w:ascii="Times New Roman" w:eastAsiaTheme="minorEastAsia" w:hAnsi="Times New Roman" w:cs="Times New Roman"/>
        </w:rPr>
        <w:t>)</w:t>
      </w:r>
      <w:r w:rsidR="000D3E03" w:rsidRPr="008533EA">
        <w:rPr>
          <w:rFonts w:ascii="Times New Roman" w:eastAsiaTheme="minorEastAsia" w:hAnsi="Times New Roman" w:cs="Times New Roman"/>
        </w:rPr>
        <w:t xml:space="preserve">. We suspect this is an issue of treating the </w:t>
      </w:r>
      <w:r w:rsidR="003F2875">
        <w:rPr>
          <w:rFonts w:ascii="Times New Roman" w:eastAsiaTheme="minorEastAsia" w:hAnsi="Times New Roman" w:cs="Times New Roman"/>
        </w:rPr>
        <w:t>probability density functions</w:t>
      </w:r>
      <w:r w:rsidR="000D3E03" w:rsidRPr="008533EA">
        <w:rPr>
          <w:rFonts w:ascii="Times New Roman" w:eastAsiaTheme="minorEastAsia" w:hAnsi="Times New Roman" w:cs="Times New Roman"/>
        </w:rPr>
        <w:t xml:space="preserve"> independently</w:t>
      </w:r>
      <w:ins w:id="309" w:author="Jeremy Michael Beaulieu" w:date="2021-11-23T11:46:00Z">
        <w:r w:rsidR="00E07230">
          <w:rPr>
            <w:rFonts w:ascii="Times New Roman" w:eastAsiaTheme="minorEastAsia" w:hAnsi="Times New Roman" w:cs="Times New Roman"/>
          </w:rPr>
          <w:t>,</w:t>
        </w:r>
      </w:ins>
      <w:r w:rsidR="000D3E03" w:rsidRPr="008533EA">
        <w:rPr>
          <w:rFonts w:ascii="Times New Roman" w:eastAsiaTheme="minorEastAsia" w:hAnsi="Times New Roman" w:cs="Times New Roman"/>
        </w:rPr>
        <w:t xml:space="preserve"> when their convolution is </w:t>
      </w:r>
      <w:r w:rsidR="003F2875" w:rsidRPr="008533EA">
        <w:rPr>
          <w:rFonts w:ascii="Times New Roman" w:eastAsiaTheme="minorEastAsia" w:hAnsi="Times New Roman" w:cs="Times New Roman"/>
        </w:rPr>
        <w:t>required</w:t>
      </w:r>
      <w:ins w:id="310" w:author="Jeremy Michael Beaulieu" w:date="2021-11-23T11:47:00Z">
        <w:r w:rsidR="00E07230">
          <w:rPr>
            <w:rFonts w:ascii="Times New Roman" w:eastAsiaTheme="minorEastAsia" w:hAnsi="Times New Roman" w:cs="Times New Roman"/>
          </w:rPr>
          <w:t>,</w:t>
        </w:r>
      </w:ins>
      <w:r w:rsidR="000D3E03" w:rsidRPr="008533EA">
        <w:rPr>
          <w:rFonts w:ascii="Times New Roman" w:eastAsiaTheme="minorEastAsia" w:hAnsi="Times New Roman" w:cs="Times New Roman"/>
        </w:rPr>
        <w:t xml:space="preserve"> </w:t>
      </w:r>
      <w:r w:rsidR="00227C09">
        <w:rPr>
          <w:rFonts w:ascii="Times New Roman" w:eastAsiaTheme="minorEastAsia" w:hAnsi="Times New Roman" w:cs="Times New Roman"/>
        </w:rPr>
        <w:t xml:space="preserve">because </w:t>
      </w:r>
      <w:r w:rsidR="000D3E03" w:rsidRPr="008533EA">
        <w:rPr>
          <w:rFonts w:ascii="Times New Roman" w:eastAsiaTheme="minorEastAsia" w:hAnsi="Times New Roman" w:cs="Times New Roman"/>
        </w:rPr>
        <w:t xml:space="preserve">the time of the second transition depends on the timing of the first </w:t>
      </w:r>
      <w:del w:id="311" w:author="Jeremy Michael Beaulieu" w:date="2021-11-23T11:47:00Z">
        <w:r w:rsidR="000D3E03" w:rsidRPr="008533EA" w:rsidDel="00E07230">
          <w:rPr>
            <w:rFonts w:ascii="Times New Roman" w:eastAsiaTheme="minorEastAsia" w:hAnsi="Times New Roman" w:cs="Times New Roman"/>
          </w:rPr>
          <w:delText xml:space="preserve">and </w:delText>
        </w:r>
      </w:del>
      <w:ins w:id="312" w:author="Jeremy Michael Beaulieu" w:date="2021-11-23T11:47:00Z">
        <w:r w:rsidR="00E07230" w:rsidRPr="008533EA">
          <w:rPr>
            <w:rFonts w:ascii="Times New Roman" w:eastAsiaTheme="minorEastAsia" w:hAnsi="Times New Roman" w:cs="Times New Roman"/>
          </w:rPr>
          <w:t>a</w:t>
        </w:r>
        <w:r w:rsidR="00E07230">
          <w:rPr>
            <w:rFonts w:ascii="Times New Roman" w:eastAsiaTheme="minorEastAsia" w:hAnsi="Times New Roman" w:cs="Times New Roman"/>
          </w:rPr>
          <w:t>s well as</w:t>
        </w:r>
        <w:r w:rsidR="00E07230" w:rsidRPr="008533EA">
          <w:rPr>
            <w:rFonts w:ascii="Times New Roman" w:eastAsiaTheme="minorEastAsia" w:hAnsi="Times New Roman" w:cs="Times New Roman"/>
          </w:rPr>
          <w:t xml:space="preserve"> </w:t>
        </w:r>
      </w:ins>
      <w:r w:rsidR="000D3E03" w:rsidRPr="008533EA">
        <w:rPr>
          <w:rFonts w:ascii="Times New Roman" w:eastAsiaTheme="minorEastAsia" w:hAnsi="Times New Roman" w:cs="Times New Roman"/>
        </w:rPr>
        <w:t>the total branch length available.</w:t>
      </w:r>
      <w:r w:rsidR="005E7384">
        <w:rPr>
          <w:rFonts w:ascii="Times New Roman" w:eastAsiaTheme="minorEastAsia" w:hAnsi="Times New Roman" w:cs="Times New Roman"/>
        </w:rPr>
        <w:t xml:space="preserve"> </w:t>
      </w:r>
      <w:del w:id="313" w:author="Jeremy Michael Beaulieu" w:date="2021-11-23T11:47:00Z">
        <w:r w:rsidR="003F2875" w:rsidDel="00E07230">
          <w:rPr>
            <w:rFonts w:ascii="Times New Roman" w:eastAsiaTheme="minorEastAsia" w:hAnsi="Times New Roman" w:cs="Times New Roman"/>
          </w:rPr>
          <w:delText>T</w:delText>
        </w:r>
        <w:r w:rsidR="00D5094C" w:rsidDel="00E07230">
          <w:rPr>
            <w:rFonts w:ascii="Times New Roman" w:eastAsiaTheme="minorEastAsia" w:hAnsi="Times New Roman" w:cs="Times New Roman"/>
          </w:rPr>
          <w:delText xml:space="preserve">he convolution of these independent </w:delText>
        </w:r>
        <w:r w:rsidR="00C4535F" w:rsidDel="00E07230">
          <w:rPr>
            <w:rFonts w:ascii="Times New Roman" w:eastAsiaTheme="minorEastAsia" w:hAnsi="Times New Roman" w:cs="Times New Roman"/>
          </w:rPr>
          <w:delText xml:space="preserve">random </w:delText>
        </w:r>
        <w:r w:rsidR="00D5094C" w:rsidDel="00E07230">
          <w:rPr>
            <w:rFonts w:ascii="Times New Roman" w:eastAsiaTheme="minorEastAsia" w:hAnsi="Times New Roman" w:cs="Times New Roman"/>
          </w:rPr>
          <w:delText>variables is given by an Erlang distribution</w:delText>
        </w:r>
        <w:r w:rsidR="00227C09" w:rsidDel="00E07230">
          <w:rPr>
            <w:rFonts w:ascii="Times New Roman" w:eastAsiaTheme="minorEastAsia" w:hAnsi="Times New Roman" w:cs="Times New Roman"/>
          </w:rPr>
          <w:delText xml:space="preserve"> </w:delText>
        </w:r>
        <w:r w:rsidR="00227C09" w:rsidDel="00E07230">
          <w:rPr>
            <w:rFonts w:ascii="Times New Roman" w:eastAsiaTheme="minorEastAsia" w:hAnsi="Times New Roman" w:cs="Times New Roman"/>
          </w:rPr>
          <w:fldChar w:fldCharType="begin"/>
        </w:r>
        <w:r w:rsidR="00227C09" w:rsidDel="00E07230">
          <w:rPr>
            <w:rFonts w:ascii="Times New Roman" w:eastAsiaTheme="minorEastAsia" w:hAnsi="Times New Roman" w:cs="Times New Roman"/>
          </w:rPr>
          <w:delInstrText xml:space="preserve"> ADDIN ZOTERO_ITEM CSL_CITATION {"citationID":"rPdM4FfT","properties":{"formattedCitation":"(Felsenstein 1978)","plainCitation":"(Felsenstein 1978)","noteIndex":0},"citationItems":[{"id":1084,"uris":["http://zotero.org/users/local/X8CzRyu0/items/7KXBQ7LM"],"uri":["http://zotero.org/users/local/X8CzRyu0/items/7KXBQ7LM"],"itemData":{"id":1084,"type":"article-journal","container-title":"The American Naturalist","DOI":"10.1086/283259","ISSN":"0003-0147, 1537-5323","issue":"983","language":"en","page":"177-195","source":"Crossref","title":"Macroevolution in a Model Ecosystem","volume":"112","author":[{"family":"Felsenstein","given":"Joseph"}],"issued":{"date-parts":[["1978",1]]}}}],"schema":"https://github.com/citation-style-language/schema/raw/master/csl-citation.json"} </w:delInstrText>
        </w:r>
        <w:r w:rsidR="00227C09" w:rsidDel="00E07230">
          <w:rPr>
            <w:rFonts w:ascii="Times New Roman" w:eastAsiaTheme="minorEastAsia" w:hAnsi="Times New Roman" w:cs="Times New Roman"/>
          </w:rPr>
          <w:fldChar w:fldCharType="separate"/>
        </w:r>
        <w:r w:rsidR="00227C09" w:rsidDel="00E07230">
          <w:rPr>
            <w:rFonts w:ascii="Times New Roman" w:eastAsiaTheme="minorEastAsia" w:hAnsi="Times New Roman" w:cs="Times New Roman"/>
            <w:noProof/>
          </w:rPr>
          <w:delText>(Felsenstein 1978)</w:delText>
        </w:r>
        <w:r w:rsidR="00227C09" w:rsidDel="00E07230">
          <w:rPr>
            <w:rFonts w:ascii="Times New Roman" w:eastAsiaTheme="minorEastAsia" w:hAnsi="Times New Roman" w:cs="Times New Roman"/>
          </w:rPr>
          <w:fldChar w:fldCharType="end"/>
        </w:r>
        <w:r w:rsidR="00D5094C" w:rsidDel="00E07230">
          <w:rPr>
            <w:rFonts w:ascii="Times New Roman" w:eastAsiaTheme="minorEastAsia" w:hAnsi="Times New Roman" w:cs="Times New Roman"/>
          </w:rPr>
          <w:delText xml:space="preserve">. </w:delText>
        </w:r>
      </w:del>
      <w:r w:rsidR="005016B3">
        <w:rPr>
          <w:rFonts w:ascii="Times New Roman" w:eastAsiaTheme="minorEastAsia" w:hAnsi="Times New Roman" w:cs="Times New Roman"/>
        </w:rPr>
        <w:t>Ultimately</w:t>
      </w:r>
      <w:r w:rsidR="001317F5">
        <w:rPr>
          <w:rFonts w:ascii="Times New Roman" w:eastAsiaTheme="minorEastAsia" w:hAnsi="Times New Roman" w:cs="Times New Roman"/>
        </w:rPr>
        <w:t>,</w:t>
      </w:r>
      <w:r w:rsidR="005016B3">
        <w:rPr>
          <w:rFonts w:ascii="Times New Roman" w:eastAsiaTheme="minorEastAsia" w:hAnsi="Times New Roman" w:cs="Times New Roman"/>
        </w:rPr>
        <w:t xml:space="preserve"> the effect of this </w:t>
      </w:r>
      <w:r w:rsidR="001317F5">
        <w:rPr>
          <w:rFonts w:ascii="Times New Roman" w:eastAsiaTheme="minorEastAsia" w:hAnsi="Times New Roman" w:cs="Times New Roman"/>
        </w:rPr>
        <w:t>inaccuracy</w:t>
      </w:r>
      <w:r w:rsidR="005016B3">
        <w:rPr>
          <w:rFonts w:ascii="Times New Roman" w:eastAsiaTheme="minorEastAsia" w:hAnsi="Times New Roman" w:cs="Times New Roman"/>
        </w:rPr>
        <w:t xml:space="preserve"> is </w:t>
      </w:r>
      <w:r w:rsidR="00717C12">
        <w:rPr>
          <w:rFonts w:ascii="Times New Roman" w:eastAsiaTheme="minorEastAsia" w:hAnsi="Times New Roman" w:cs="Times New Roman"/>
        </w:rPr>
        <w:t xml:space="preserve">that the number of transitions has no influence </w:t>
      </w:r>
      <w:commentRangeStart w:id="314"/>
      <w:r w:rsidR="00717C12">
        <w:rPr>
          <w:rFonts w:ascii="Times New Roman" w:eastAsiaTheme="minorEastAsia" w:hAnsi="Times New Roman" w:cs="Times New Roman"/>
        </w:rPr>
        <w:t>on the probability of a branch</w:t>
      </w:r>
      <w:commentRangeEnd w:id="314"/>
      <w:r w:rsidR="003B0C32">
        <w:rPr>
          <w:rStyle w:val="CommentReference"/>
        </w:rPr>
        <w:commentReference w:id="314"/>
      </w:r>
      <w:r w:rsidR="00717C12">
        <w:rPr>
          <w:rFonts w:ascii="Times New Roman" w:eastAsiaTheme="minorEastAsia" w:hAnsi="Times New Roman" w:cs="Times New Roman"/>
        </w:rPr>
        <w:t xml:space="preserve"> and that the</w:t>
      </w:r>
      <w:r w:rsidR="005016B3">
        <w:rPr>
          <w:rFonts w:ascii="Times New Roman" w:eastAsiaTheme="minorEastAsia" w:hAnsi="Times New Roman" w:cs="Times New Roman"/>
        </w:rPr>
        <w:t xml:space="preserve"> </w:t>
      </w:r>
      <w:r w:rsidR="00A44A38">
        <w:rPr>
          <w:rFonts w:ascii="Times New Roman" w:eastAsiaTheme="minorEastAsia" w:hAnsi="Times New Roman" w:cs="Times New Roman"/>
        </w:rPr>
        <w:t xml:space="preserve">sum of the </w:t>
      </w:r>
      <w:r w:rsidR="005016B3">
        <w:rPr>
          <w:rFonts w:ascii="Times New Roman" w:eastAsiaTheme="minorEastAsia" w:hAnsi="Times New Roman" w:cs="Times New Roman"/>
        </w:rPr>
        <w:t>joint probabilit</w:t>
      </w:r>
      <w:r w:rsidR="00A44A38">
        <w:rPr>
          <w:rFonts w:ascii="Times New Roman" w:eastAsiaTheme="minorEastAsia" w:hAnsi="Times New Roman" w:cs="Times New Roman"/>
        </w:rPr>
        <w:t>ies</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will be</w:t>
      </w:r>
      <w:r w:rsidR="005016B3">
        <w:rPr>
          <w:rFonts w:ascii="Times New Roman" w:eastAsiaTheme="minorEastAsia" w:hAnsi="Times New Roman" w:cs="Times New Roman"/>
        </w:rPr>
        <w:t xml:space="preserve"> </w:t>
      </w:r>
      <w:r w:rsidR="00717C12">
        <w:rPr>
          <w:rFonts w:ascii="Times New Roman" w:eastAsiaTheme="minorEastAsia" w:hAnsi="Times New Roman" w:cs="Times New Roman"/>
        </w:rPr>
        <w:t xml:space="preserve">greater than </w:t>
      </w:r>
      <w:r w:rsidR="005016B3">
        <w:rPr>
          <w:rFonts w:ascii="Times New Roman" w:eastAsiaTheme="minorEastAsia" w:hAnsi="Times New Roman" w:cs="Times New Roman"/>
        </w:rPr>
        <w:t>the marginal probabilit</w:t>
      </w:r>
      <w:r w:rsidR="002925A5">
        <w:rPr>
          <w:rFonts w:ascii="Times New Roman" w:eastAsiaTheme="minorEastAsia" w:hAnsi="Times New Roman" w:cs="Times New Roman"/>
        </w:rPr>
        <w:t>y</w:t>
      </w:r>
      <w:r w:rsidR="005016B3">
        <w:rPr>
          <w:rFonts w:ascii="Times New Roman" w:eastAsiaTheme="minorEastAsia" w:hAnsi="Times New Roman" w:cs="Times New Roman"/>
        </w:rPr>
        <w:t xml:space="preserve">. </w:t>
      </w:r>
      <w:r w:rsidR="00D67390">
        <w:rPr>
          <w:rFonts w:ascii="Times New Roman" w:eastAsiaTheme="minorEastAsia" w:hAnsi="Times New Roman" w:cs="Times New Roman"/>
        </w:rPr>
        <w:t>For further details</w:t>
      </w:r>
      <w:ins w:id="315" w:author="Jeremy Michael Beaulieu" w:date="2021-11-23T11:48:00Z">
        <w:r w:rsidR="00E07230">
          <w:rPr>
            <w:rFonts w:ascii="Times New Roman" w:eastAsiaTheme="minorEastAsia" w:hAnsi="Times New Roman" w:cs="Times New Roman"/>
          </w:rPr>
          <w:t>,</w:t>
        </w:r>
      </w:ins>
      <w:r w:rsidR="00D67390">
        <w:rPr>
          <w:rFonts w:ascii="Times New Roman" w:eastAsiaTheme="minorEastAsia" w:hAnsi="Times New Roman" w:cs="Times New Roman"/>
        </w:rPr>
        <w:t xml:space="preserve"> and R</w:t>
      </w:r>
      <w:ins w:id="316" w:author="Jeremy Michael Beaulieu" w:date="2021-11-23T11:47:00Z">
        <w:r w:rsidR="00E07230">
          <w:rPr>
            <w:rFonts w:ascii="Times New Roman" w:eastAsiaTheme="minorEastAsia" w:hAnsi="Times New Roman" w:cs="Times New Roman"/>
          </w:rPr>
          <w:t xml:space="preserve"> </w:t>
        </w:r>
      </w:ins>
      <w:del w:id="317" w:author="Jeremy Michael Beaulieu" w:date="2021-11-23T11:47:00Z">
        <w:r w:rsidR="00D67390" w:rsidDel="00E07230">
          <w:rPr>
            <w:rFonts w:ascii="Times New Roman" w:eastAsiaTheme="minorEastAsia" w:hAnsi="Times New Roman" w:cs="Times New Roman"/>
          </w:rPr>
          <w:delText>-</w:delText>
        </w:r>
      </w:del>
      <w:r w:rsidR="00D67390">
        <w:rPr>
          <w:rFonts w:ascii="Times New Roman" w:eastAsiaTheme="minorEastAsia" w:hAnsi="Times New Roman" w:cs="Times New Roman"/>
        </w:rPr>
        <w:t>code necessary to demonstrate these issues</w:t>
      </w:r>
      <w:r w:rsidR="00DB26F4">
        <w:rPr>
          <w:rFonts w:ascii="Times New Roman" w:eastAsiaTheme="minorEastAsia" w:hAnsi="Times New Roman" w:cs="Times New Roman"/>
        </w:rPr>
        <w:t>,</w:t>
      </w:r>
      <w:r w:rsidR="00D67390">
        <w:rPr>
          <w:rFonts w:ascii="Times New Roman" w:eastAsiaTheme="minorEastAsia" w:hAnsi="Times New Roman" w:cs="Times New Roman"/>
        </w:rPr>
        <w:t xml:space="preserve"> we refer readers to</w:t>
      </w:r>
      <w:ins w:id="318" w:author="Jeremy Michael Beaulieu" w:date="2021-11-23T11:48:00Z">
        <w:r w:rsidR="00E07230">
          <w:rPr>
            <w:rFonts w:ascii="Times New Roman" w:eastAsiaTheme="minorEastAsia" w:hAnsi="Times New Roman" w:cs="Times New Roman"/>
          </w:rPr>
          <w:t xml:space="preserve"> the</w:t>
        </w:r>
      </w:ins>
      <w:r w:rsidR="00D67390">
        <w:rPr>
          <w:rFonts w:ascii="Times New Roman" w:eastAsiaTheme="minorEastAsia" w:hAnsi="Times New Roman" w:cs="Times New Roman"/>
        </w:rPr>
        <w:t xml:space="preserve"> </w:t>
      </w:r>
      <w:del w:id="319" w:author="Jeremy Michael Beaulieu" w:date="2021-11-23T11:48:00Z">
        <w:r w:rsidR="00903CCF" w:rsidDel="00E07230">
          <w:rPr>
            <w:rFonts w:ascii="Times New Roman" w:eastAsiaTheme="minorEastAsia" w:hAnsi="Times New Roman" w:cs="Times New Roman"/>
          </w:rPr>
          <w:delText>Appendices A and B</w:delText>
        </w:r>
      </w:del>
      <w:ins w:id="320" w:author="Jeremy Michael Beaulieu" w:date="2021-11-23T11:48:00Z">
        <w:r w:rsidR="00E07230">
          <w:rPr>
            <w:rFonts w:ascii="Times New Roman" w:eastAsiaTheme="minorEastAsia" w:hAnsi="Times New Roman" w:cs="Times New Roman"/>
          </w:rPr>
          <w:t>Supplemental Materials</w:t>
        </w:r>
      </w:ins>
      <w:r w:rsidR="00903CCF">
        <w:rPr>
          <w:rFonts w:ascii="Times New Roman" w:eastAsiaTheme="minorEastAsia" w:hAnsi="Times New Roman" w:cs="Times New Roman"/>
        </w:rPr>
        <w:t>.</w:t>
      </w:r>
      <w:r w:rsidR="00600E39">
        <w:rPr>
          <w:rFonts w:ascii="Times New Roman" w:eastAsiaTheme="minorEastAsia" w:hAnsi="Times New Roman" w:cs="Times New Roman"/>
        </w:rPr>
        <w:t xml:space="preserve"> </w:t>
      </w:r>
    </w:p>
    <w:p w14:paraId="44090203" w14:textId="72BFB188" w:rsidR="001609BC" w:rsidRPr="00521EB5" w:rsidRDefault="003B6ACD" w:rsidP="001C30CA">
      <w:pPr>
        <w:spacing w:line="360" w:lineRule="auto"/>
        <w:ind w:firstLine="720"/>
        <w:rPr>
          <w:rFonts w:ascii="Times New Roman" w:hAnsi="Times New Roman" w:cs="Times New Roman"/>
        </w:rPr>
      </w:pPr>
      <w:del w:id="321" w:author="Jeremy Michael Beaulieu" w:date="2021-11-23T11:48:00Z">
        <w:r w:rsidDel="00E07230">
          <w:rPr>
            <w:rFonts w:ascii="Times New Roman" w:eastAsiaTheme="minorEastAsia" w:hAnsi="Times New Roman" w:cs="Times New Roman"/>
          </w:rPr>
          <w:delText>Instead, t</w:delText>
        </w:r>
        <w:r w:rsidR="00782E93" w:rsidDel="00E07230">
          <w:rPr>
            <w:rFonts w:ascii="Times New Roman" w:eastAsiaTheme="minorEastAsia" w:hAnsi="Times New Roman" w:cs="Times New Roman"/>
          </w:rPr>
          <w:delText>o</w:delText>
        </w:r>
      </w:del>
      <w:ins w:id="322" w:author="Jeremy Michael Beaulieu" w:date="2021-11-23T11:48:00Z">
        <w:r w:rsidR="00E07230">
          <w:rPr>
            <w:rFonts w:ascii="Times New Roman" w:eastAsiaTheme="minorEastAsia" w:hAnsi="Times New Roman" w:cs="Times New Roman"/>
          </w:rPr>
          <w:t>To</w:t>
        </w:r>
      </w:ins>
      <w:r w:rsidR="00782E93">
        <w:rPr>
          <w:rFonts w:ascii="Times New Roman" w:eastAsiaTheme="minorEastAsia" w:hAnsi="Times New Roman" w:cs="Times New Roman"/>
        </w:rPr>
        <w:t xml:space="preserve"> calculate the</w:t>
      </w:r>
      <w:r w:rsidR="00581493">
        <w:rPr>
          <w:rFonts w:ascii="Times New Roman" w:eastAsiaTheme="minorEastAsia" w:hAnsi="Times New Roman" w:cs="Times New Roman"/>
        </w:rPr>
        <w:t xml:space="preserve"> probability</w:t>
      </w:r>
      <w:r w:rsidR="001317F5">
        <w:rPr>
          <w:rFonts w:ascii="Times New Roman" w:eastAsiaTheme="minorEastAsia" w:hAnsi="Times New Roman" w:cs="Times New Roman"/>
        </w:rPr>
        <w:t xml:space="preserve"> of</w:t>
      </w:r>
      <w:r w:rsidR="00581493">
        <w:rPr>
          <w:rFonts w:ascii="Times New Roman" w:eastAsiaTheme="minorEastAsia" w:hAnsi="Times New Roman" w:cs="Times New Roman"/>
        </w:rPr>
        <w:t xml:space="preserve"> </w:t>
      </w:r>
      <w:r w:rsidR="001317F5">
        <w:rPr>
          <w:rFonts w:ascii="Times New Roman" w:eastAsiaTheme="minorEastAsia" w:hAnsi="Times New Roman" w:cs="Times New Roman"/>
        </w:rPr>
        <w:t>discret</w:t>
      </w:r>
      <w:r w:rsidR="001317F5">
        <w:rPr>
          <w:rFonts w:ascii="Times New Roman" w:eastAsiaTheme="minorEastAsia" w:hAnsi="Times New Roman" w:cs="Times New Roman"/>
        </w:rPr>
        <w:softHyphen/>
        <w:t>e characters (</w:t>
      </w:r>
      <m:oMath>
        <m:r>
          <w:rPr>
            <w:rFonts w:ascii="Cambria Math" w:eastAsiaTheme="minorEastAsia" w:hAnsi="Cambria Math" w:cs="Times New Roman"/>
          </w:rPr>
          <m:t>D</m:t>
        </m:r>
      </m:oMath>
      <w:r w:rsidR="001317F5">
        <w:rPr>
          <w:rFonts w:ascii="Times New Roman" w:eastAsiaTheme="minorEastAsia" w:hAnsi="Times New Roman" w:cs="Times New Roman"/>
        </w:rPr>
        <w:t>) and stochastic mapping (</w:t>
      </w:r>
      <m:oMath>
        <m:r>
          <w:rPr>
            <w:rFonts w:ascii="Cambria Math" w:eastAsiaTheme="minorEastAsia" w:hAnsi="Cambria Math" w:cs="Times New Roman"/>
          </w:rPr>
          <m:t>z</m:t>
        </m:r>
      </m:oMath>
      <w:r w:rsidR="001317F5">
        <w:rPr>
          <w:rFonts w:ascii="Times New Roman" w:eastAsiaTheme="minorEastAsia" w:hAnsi="Times New Roman" w:cs="Times New Roman"/>
        </w:rPr>
        <w:t>)</w:t>
      </w:r>
      <w:r w:rsidR="0084129D">
        <w:rPr>
          <w:rFonts w:ascii="Times New Roman" w:eastAsiaTheme="minorEastAsia" w:hAnsi="Times New Roman" w:cs="Times New Roman"/>
        </w:rPr>
        <w:t xml:space="preserve"> we use an approximation</w:t>
      </w:r>
      <w:r w:rsidR="00782E93">
        <w:rPr>
          <w:rFonts w:ascii="Times New Roman" w:eastAsiaTheme="minorEastAsia" w:hAnsi="Times New Roman" w:cs="Times New Roman"/>
        </w:rPr>
        <w:t xml:space="preserve">. Our approximation </w:t>
      </w:r>
      <w:r w:rsidR="00D43C15">
        <w:rPr>
          <w:rFonts w:ascii="Times New Roman" w:eastAsiaTheme="minorEastAsia" w:hAnsi="Times New Roman" w:cs="Times New Roman"/>
        </w:rPr>
        <w:t xml:space="preserve">relies on </w:t>
      </w:r>
      <w:r w:rsidR="00782E93">
        <w:rPr>
          <w:rFonts w:ascii="Times New Roman" w:eastAsiaTheme="minorEastAsia" w:hAnsi="Times New Roman" w:cs="Times New Roman"/>
        </w:rPr>
        <w:t xml:space="preserve">a </w:t>
      </w:r>
      <w:r w:rsidR="00D43C15">
        <w:rPr>
          <w:rFonts w:ascii="Times New Roman" w:eastAsiaTheme="minorEastAsia" w:hAnsi="Times New Roman" w:cs="Times New Roman"/>
        </w:rPr>
        <w:t>finite</w:t>
      </w:r>
      <w:r w:rsidR="00EB49B8">
        <w:rPr>
          <w:rFonts w:ascii="Times New Roman" w:eastAsiaTheme="minorEastAsia" w:hAnsi="Times New Roman" w:cs="Times New Roman"/>
        </w:rPr>
        <w:t xml:space="preserve"> </w:t>
      </w:r>
      <w:r w:rsidR="00D66CDB">
        <w:rPr>
          <w:rFonts w:ascii="Times New Roman" w:eastAsiaTheme="minorEastAsia" w:hAnsi="Times New Roman" w:cs="Times New Roman"/>
        </w:rPr>
        <w:t>number</w:t>
      </w:r>
      <w:r w:rsidR="00EB49B8">
        <w:rPr>
          <w:rFonts w:ascii="Times New Roman" w:eastAsiaTheme="minorEastAsia" w:hAnsi="Times New Roman" w:cs="Times New Roman"/>
        </w:rPr>
        <w:t xml:space="preserve"> of degree</w:t>
      </w:r>
      <w:r w:rsidR="00686A16">
        <w:rPr>
          <w:rFonts w:ascii="Times New Roman" w:eastAsiaTheme="minorEastAsia" w:hAnsi="Times New Roman" w:cs="Times New Roman"/>
        </w:rPr>
        <w:t>-2</w:t>
      </w:r>
      <w:r w:rsidR="00EB49B8">
        <w:rPr>
          <w:rFonts w:ascii="Times New Roman" w:eastAsiaTheme="minorEastAsia" w:hAnsi="Times New Roman" w:cs="Times New Roman"/>
        </w:rPr>
        <w:t xml:space="preserve"> internodes</w:t>
      </w:r>
      <w:r w:rsidR="00500DD4">
        <w:rPr>
          <w:rFonts w:ascii="Times New Roman" w:eastAsiaTheme="minorEastAsia" w:hAnsi="Times New Roman" w:cs="Times New Roman"/>
        </w:rPr>
        <w:t xml:space="preserve"> and uses the standard Chapman</w:t>
      </w:r>
      <w:r w:rsidR="00D66CDB">
        <w:rPr>
          <w:rFonts w:ascii="Times New Roman" w:eastAsiaTheme="minorEastAsia" w:hAnsi="Times New Roman" w:cs="Times New Roman"/>
        </w:rPr>
        <w:t>-</w:t>
      </w:r>
      <w:proofErr w:type="spellStart"/>
      <w:r w:rsidR="00500DD4">
        <w:rPr>
          <w:rFonts w:ascii="Times New Roman" w:eastAsiaTheme="minorEastAsia" w:hAnsi="Times New Roman" w:cs="Times New Roman"/>
        </w:rPr>
        <w:t>Kolmgorov</w:t>
      </w:r>
      <w:proofErr w:type="spellEnd"/>
      <w:r w:rsidR="00500DD4">
        <w:rPr>
          <w:rFonts w:ascii="Times New Roman" w:eastAsiaTheme="minorEastAsia" w:hAnsi="Times New Roman" w:cs="Times New Roman"/>
        </w:rPr>
        <w:t xml:space="preserve"> equation to calculate the </w:t>
      </w:r>
      <w:r w:rsidR="00782E93">
        <w:rPr>
          <w:rFonts w:ascii="Times New Roman" w:eastAsiaTheme="minorEastAsia" w:hAnsi="Times New Roman" w:cs="Times New Roman"/>
        </w:rPr>
        <w:t xml:space="preserve">probabilities of </w:t>
      </w:r>
      <w:r w:rsidR="00D66CDB">
        <w:rPr>
          <w:rFonts w:ascii="Times New Roman" w:eastAsiaTheme="minorEastAsia" w:hAnsi="Times New Roman" w:cs="Times New Roman"/>
        </w:rPr>
        <w:t xml:space="preserve">beginning in a particular state </w:t>
      </w:r>
      <m:oMath>
        <m:r>
          <w:rPr>
            <w:rFonts w:ascii="Cambria Math" w:eastAsiaTheme="minorEastAsia" w:hAnsi="Cambria Math" w:cs="Times New Roman"/>
          </w:rPr>
          <m:t>i</m:t>
        </m:r>
      </m:oMath>
      <w:r w:rsidR="00D66CDB">
        <w:rPr>
          <w:rFonts w:ascii="Times New Roman" w:eastAsiaTheme="minorEastAsia" w:hAnsi="Times New Roman" w:cs="Times New Roman"/>
        </w:rPr>
        <w:t xml:space="preserve"> and ending in state </w:t>
      </w:r>
      <m:oMath>
        <m:r>
          <w:rPr>
            <w:rFonts w:ascii="Cambria Math" w:eastAsiaTheme="minorEastAsia" w:hAnsi="Cambria Math" w:cs="Times New Roman"/>
          </w:rPr>
          <m:t>j</m:t>
        </m:r>
      </m:oMath>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{"citationID":"Yo4rzaYJ","properties":{"formattedCitation":"(Pagel 1994)","plainCitation":"(Pagel 1994)","noteIndex":0},"citationItems":[{"id":223,"uris":["http://zotero.org/users/local/X8CzRyu0/items/4EW6RNTB"],"uri":["http://zotero.org/users/local/X8CzRyu0/items/4EW6RNTB"],"itemData":{"id":223,"type":"article-journal","abstract":"I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(Pagel 1994)</w:t>
      </w:r>
      <w:r>
        <w:rPr>
          <w:rFonts w:ascii="Times New Roman" w:eastAsiaTheme="minorEastAsia" w:hAnsi="Times New Roman" w:cs="Times New Roman"/>
        </w:rPr>
        <w:fldChar w:fldCharType="end"/>
      </w:r>
      <w:r w:rsidR="00581493">
        <w:rPr>
          <w:rFonts w:ascii="Times New Roman" w:eastAsiaTheme="minorEastAsia" w:hAnsi="Times New Roman" w:cs="Times New Roman"/>
        </w:rPr>
        <w:t xml:space="preserve">. </w:t>
      </w:r>
      <w:r w:rsidR="00D66CDB">
        <w:rPr>
          <w:rFonts w:ascii="Times New Roman" w:eastAsiaTheme="minorEastAsia" w:hAnsi="Times New Roman" w:cs="Times New Roman"/>
        </w:rPr>
        <w:t xml:space="preserve">As the number of internodes increase, the </w:t>
      </w:r>
      <w:r w:rsidR="00D66CDB">
        <w:rPr>
          <w:rFonts w:ascii="Times New Roman" w:eastAsiaTheme="minorEastAsia" w:hAnsi="Times New Roman" w:cs="Times New Roman"/>
        </w:rPr>
        <w:lastRenderedPageBreak/>
        <w:t>amount of time between nodes decreases and the approximation improves.</w:t>
      </w:r>
      <w:r w:rsidR="001609BC">
        <w:rPr>
          <w:rFonts w:ascii="Times New Roman" w:eastAsiaTheme="minorEastAsia" w:hAnsi="Times New Roman" w:cs="Times New Roman"/>
        </w:rPr>
        <w:t xml:space="preserve"> Formally, we calculate the joint probability of a regime structure and the discrete character as</w:t>
      </w:r>
    </w:p>
    <w:p w14:paraId="289F01DF" w14:textId="22971937" w:rsidR="001609BC" w:rsidRDefault="001609BC" w:rsidP="001C30CA">
      <w:pPr>
        <w:spacing w:line="360" w:lineRule="auto"/>
        <w:ind w:firstLine="720"/>
        <w:rPr>
          <w:rFonts w:ascii="Times New Roman" w:eastAsiaTheme="minorEastAsia" w:hAnsi="Times New Roman" w:cs="Times New Roman"/>
        </w:rPr>
      </w:pPr>
      <m:oMathPara>
        <m:oMath>
          <m:r>
            <w:rPr>
              <w:rFonts w:ascii="Cambria Math" w:eastAsiaTheme="minorEastAsia" w:hAnsi="Cambria Math" w:cs="Times New Roman"/>
            </w:rPr>
            <m:t>P(D, z|Q,ψ) = 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 xml:space="preserve">|Q,ψ) </m:t>
          </m:r>
          <m:nary>
            <m:naryPr>
              <m:chr m:val="∏"/>
              <m:limLoc m:val="undOvr"/>
              <m:ctrlPr>
                <w:rPr>
                  <w:rFonts w:ascii="Cambria Math" w:eastAsiaTheme="minorEastAsia" w:hAnsi="Cambria Math" w:cs="Times New Roman"/>
                  <w:i/>
                </w:rPr>
              </m:ctrlPr>
            </m:naryPr>
            <m:sub>
              <m:r>
                <m:rPr>
                  <m:scr m:val="script"/>
                </m:rPr>
                <w:rPr>
                  <w:rFonts w:ascii="Cambria Math" w:eastAsiaTheme="minorEastAsia" w:hAnsi="Cambria Math" w:cs="Times New Roman"/>
                </w:rPr>
                <m:t>l=</m:t>
              </m:r>
              <m:r>
                <w:rPr>
                  <w:rFonts w:ascii="Cambria Math" w:eastAsiaTheme="minorEastAsia" w:hAnsi="Cambria Math" w:cs="Times New Roman"/>
                </w:rPr>
                <m:t>1</m:t>
              </m:r>
            </m:sub>
            <m:sup>
              <m:r>
                <w:rPr>
                  <w:rFonts w:ascii="Cambria Math" w:eastAsiaTheme="minorEastAsia" w:hAnsi="Cambria Math" w:cs="Times New Roman"/>
                </w:rPr>
                <m:t>n-1</m:t>
              </m:r>
            </m:sup>
            <m:e>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m:t>
              </m:r>
            </m:e>
          </m:nary>
          <m:r>
            <w:rPr>
              <w:rFonts w:ascii="Cambria Math" w:eastAsiaTheme="minorEastAsia" w:hAnsi="Cambria Math" w:cs="Times New Roman"/>
            </w:rPr>
            <m:t>,</m:t>
          </m:r>
        </m:oMath>
      </m:oMathPara>
    </w:p>
    <w:p w14:paraId="628BB9F5" w14:textId="445F210F" w:rsidR="007F4271" w:rsidRDefault="001D7DF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Q</m:t>
        </m:r>
      </m:oMath>
      <w:r>
        <w:rPr>
          <w:rFonts w:ascii="Times New Roman" w:eastAsiaTheme="minorEastAsia" w:hAnsi="Times New Roman" w:cs="Times New Roman"/>
        </w:rPr>
        <w:t xml:space="preserve"> the instantaneous rate matrix</w:t>
      </w:r>
      <w:r w:rsidR="00EB24CB">
        <w:rPr>
          <w:rFonts w:ascii="Times New Roman" w:eastAsiaTheme="minorEastAsia" w:hAnsi="Times New Roman" w:cs="Times New Roman"/>
        </w:rPr>
        <w:t xml:space="preserve"> (</w:t>
      </w:r>
      <m:oMath>
        <m:r>
          <w:rPr>
            <w:rFonts w:ascii="Cambria Math" w:eastAsiaTheme="minorEastAsia" w:hAnsi="Cambria Math" w:cs="Times New Roman"/>
          </w:rPr>
          <m:t>Q∈ϑ)</m:t>
        </m:r>
      </m:oMath>
      <w:r>
        <w:rPr>
          <w:rFonts w:ascii="Times New Roman" w:eastAsiaTheme="minorEastAsia" w:hAnsi="Times New Roman" w:cs="Times New Roman"/>
        </w:rPr>
        <w:t xml:space="preserve">, </w:t>
      </w:r>
      <m:oMath>
        <m:r>
          <w:rPr>
            <w:rFonts w:ascii="Cambria Math" w:eastAsiaTheme="minorEastAsia" w:hAnsi="Cambria Math" w:cs="Times New Roman"/>
          </w:rPr>
          <m:t>ψ</m:t>
        </m:r>
      </m:oMath>
      <w:r w:rsidR="00CA2482">
        <w:rPr>
          <w:rFonts w:ascii="Times New Roman" w:eastAsiaTheme="minorEastAsia" w:hAnsi="Times New Roman" w:cs="Times New Roman"/>
        </w:rPr>
        <w:t xml:space="preserve"> is the</w:t>
      </w:r>
      <w:r>
        <w:rPr>
          <w:rFonts w:ascii="Times New Roman" w:eastAsiaTheme="minorEastAsia" w:hAnsi="Times New Roman" w:cs="Times New Roman"/>
        </w:rPr>
        <w:t xml:space="preserve"> phylogeny,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|Q,ψ)</m:t>
        </m:r>
      </m:oMath>
      <w:r w:rsidR="001609BC">
        <w:rPr>
          <w:rFonts w:ascii="Times New Roman" w:eastAsiaTheme="minorEastAsia" w:hAnsi="Times New Roman" w:cs="Times New Roman"/>
        </w:rPr>
        <w:t xml:space="preserve"> is the root </w:t>
      </w:r>
      <w:r w:rsidR="00EE6BFF">
        <w:rPr>
          <w:rFonts w:ascii="Times New Roman" w:eastAsiaTheme="minorEastAsia" w:hAnsi="Times New Roman" w:cs="Times New Roman"/>
        </w:rPr>
        <w:t xml:space="preserve">state </w:t>
      </w:r>
      <w:r w:rsidR="001609BC">
        <w:rPr>
          <w:rFonts w:ascii="Times New Roman" w:eastAsiaTheme="minorEastAsia" w:hAnsi="Times New Roman" w:cs="Times New Roman"/>
        </w:rPr>
        <w:t xml:space="preserve">probability </w:t>
      </w:r>
      <w:r w:rsidR="001609BC">
        <w:rPr>
          <w:rFonts w:ascii="Times New Roman" w:eastAsiaTheme="minorEastAsia" w:hAnsi="Times New Roman" w:cs="Times New Roman"/>
        </w:rPr>
        <w:fldChar w:fldCharType="begin"/>
      </w:r>
      <w:r w:rsidR="001609BC">
        <w:rPr>
          <w:rFonts w:ascii="Times New Roman" w:eastAsiaTheme="minorEastAsia" w:hAnsi="Times New Roman" w:cs="Times New Roman"/>
        </w:rPr>
        <w:instrText xml:space="preserve"> ADDIN ZOTERO_ITEM CSL_CITATION {"citationID":"LGhUk7eQ","properties":{"formattedCitation":"(Pagel 1994; Yang 2006; Maddison et al. 2007)","plainCitation":"(Pagel 1994; Yang 2006; Maddison et al. 2007)","noteIndex":0},"citationItems":[{"id":223,"uris":["http://zotero.org/users/local/X8CzRyu0/items/4EW6RNTB"],"uri":["http://zotero.org/users/local/X8CzRyu0/items/4EW6RNTB"],"itemData":{"id":223,"type":"article-journal","abstract":"I present a new statistical method for analysing the relationship between two discrete characters that are measured across a group of hierarchically evolved species or populations. The method assesses whether a pattern of association across the group is evidence for correlated evolutionary change in the two characters. The method takes into account information on the lengths of the branches of phylogenetic trees, develops estimates of the rates of change of the discrete characters, and tests the hypothesis of correlated evolution without relying upon reconstructions of the ancestral character states. A likelihood ratio test statistic is used to discriminate between two models that are fitted to the data: one allowing only for independent evolution of the two characters, the other allowing for correlated evolution. Tests of specific directional hypotheses can also be made. The method is illustrated with an application to the Hominoidea.","container-title":"Proc. R. Soc. Lond. B","DOI":"10.1098/rspb.1994.0006","ISSN":"0962-8452, 1471-2954","issue":"1342","journalAbbreviation":"Proc. R. Soc. Lond. B","language":"en","page":"37-45","source":"rspb.royalsocietypublishing.org","title":"Detecting correlated evolution on phylogenies: a general method for the comparative analysis of discrete characters","title-short":"Detecting correlated evolution on phylogenies","volume":"255","author":[{"family":"Pagel","given":"Mark"}],"issued":{"date-parts":[["1994",1,22]]}},"label":"page"},{"id":7359,"uris":["http://zotero.org/users/local/X8CzRyu0/items/RKFVH5M3"],"uri":["http://zotero.org/users/local/X8CzRyu0/items/RKFVH5M3"],"itemData":{"id":7359,"type":"book","publisher":"Oxford University Press Oxford","title":"Computational molecular evolution","volume":"284","author":[{"family":"Yang","given":"Ziheng"}],"issued":{"date-parts":[["2006"]]}},"label":"page"},{"id":254,"uris":["http://zotero.org/users/local/X8CzRyu0/items/SVK5KIGC"],"uri":["http://zotero.org/users/local/X8CzRyu0/items/SVK5KIGC"],"itemData":{"id":254,"type":"article-journal","abstract":"Determining whether speciation and extinction rates depend on the state of a particular character has been of long-standing interest to evolutionary biologists. To assess the effect of a character on diversification rates using likelihood methods requires that we be able to calculate the probability that a group of extant species would have evolved as observed, given a particular model of the character's effect. Here we describe how to calculate this probability for a phylogenetic tree and a two-state (binary) character under a simple model of evolution (the “BiSSE” model, binary-state speciation and extinction). The model involves six parameters, specifying two speciation rates (rate when the lineage is in state 0; rate when in state 1), two extinction rates (when in state 0; when in state 1), and two rates of character state change (from 0 to 1, and from 1 to 0). Using these probability calculations, we can do maximum likelihood inference to estimate the model's parameters and perform hypothesis tests (e.g., is the rate of speciation elevated for one character state over the other?). We demonstrate the application of the method using simulated data with known parameter values.","container-title":"Systematic Biology","DOI":"10.1080/10635150701607033","ISSN":"1063-5157","issue":"5","journalAbbreviation":"Syst Biol","language":"en","page":"701-710","source":"academic.oup.com","title":"Estimating a Binary Character's Effect on Speciation and Extinction","volume":"56","author":[{"family":"Maddison","given":"Wayne P."},{"family":"Midford","given":"Peter E."},{"family":"Otto","given":"Sarah P."},{"family":"Oakley","given":"Todd"}],"issued":{"date-parts":[["2007",10,1]]}},"label":"page"}],"schema":"https://github.com/citation-style-language/schema/raw/master/csl-citation.json"} </w:instrText>
      </w:r>
      <w:r w:rsidR="001609BC">
        <w:rPr>
          <w:rFonts w:ascii="Times New Roman" w:eastAsiaTheme="minorEastAsia" w:hAnsi="Times New Roman" w:cs="Times New Roman"/>
        </w:rPr>
        <w:fldChar w:fldCharType="separate"/>
      </w:r>
      <w:r w:rsidR="001609BC">
        <w:rPr>
          <w:rFonts w:ascii="Times New Roman" w:eastAsiaTheme="minorEastAsia" w:hAnsi="Times New Roman" w:cs="Times New Roman"/>
          <w:noProof/>
        </w:rPr>
        <w:t>(Pagel 1994; Yang 2006; Maddison et al. 2007)</w:t>
      </w:r>
      <w:r w:rsidR="001609BC">
        <w:rPr>
          <w:rFonts w:ascii="Times New Roman" w:eastAsiaTheme="minorEastAsia" w:hAnsi="Times New Roman" w:cs="Times New Roman"/>
        </w:rPr>
        <w:fldChar w:fldCharType="end"/>
      </w:r>
      <w:r w:rsidR="00604735">
        <w:rPr>
          <w:rFonts w:ascii="Times New Roman" w:eastAsiaTheme="minorEastAsia" w:hAnsi="Times New Roman" w:cs="Times New Roman"/>
        </w:rPr>
        <w:t>,</w:t>
      </w:r>
      <w:r w:rsidR="00604735" w:rsidRPr="00604735">
        <w:rPr>
          <w:rFonts w:ascii="Cambria Math" w:eastAsiaTheme="minorEastAsia" w:hAnsi="Cambria Math" w:cs="Times New Roman"/>
          <w:i/>
        </w:rPr>
        <w:t xml:space="preserve"> </w:t>
      </w:r>
      <m:oMath>
        <m:r>
          <w:rPr>
            <w:rFonts w:ascii="Cambria Math" w:eastAsiaTheme="minorEastAsia" w:hAnsi="Cambria Math" w:cs="Times New Roman"/>
          </w:rPr>
          <m:t>n</m:t>
        </m:r>
      </m:oMath>
      <w:r w:rsidR="00604735">
        <w:rPr>
          <w:rFonts w:ascii="Times New Roman" w:eastAsiaTheme="minorEastAsia" w:hAnsi="Times New Roman" w:cs="Times New Roman"/>
        </w:rPr>
        <w:t xml:space="preserve"> is the number of external nodes (tips), internal nodes, and internodes</w:t>
      </w:r>
      <w:r w:rsidR="00794269">
        <w:rPr>
          <w:rFonts w:ascii="Times New Roman" w:eastAsiaTheme="minorEastAsia" w:hAnsi="Times New Roman" w:cs="Times New Roman"/>
        </w:rPr>
        <w:t xml:space="preserve"> (degree-2 nodes)</w:t>
      </w:r>
      <w:r w:rsidR="00BD27A9">
        <w:rPr>
          <w:rFonts w:ascii="Times New Roman" w:eastAsiaTheme="minorEastAsia" w:hAnsi="Times New Roman" w:cs="Times New Roman"/>
        </w:rPr>
        <w:t xml:space="preserve"> summed</w:t>
      </w:r>
      <w:r w:rsidR="00604735">
        <w:rPr>
          <w:rFonts w:ascii="Times New Roman" w:eastAsiaTheme="minorEastAsia" w:hAnsi="Times New Roman" w:cs="Times New Roman"/>
        </w:rPr>
        <w:t xml:space="preserve">, </w:t>
      </w:r>
      <m:oMath>
        <m:r>
          <m:rPr>
            <m:scr m:val="script"/>
          </m:rPr>
          <w:rPr>
            <w:rFonts w:ascii="Cambria Math" w:eastAsiaTheme="minorEastAsia" w:hAnsi="Cambria Math" w:cs="Times New Roman"/>
          </w:rPr>
          <m:t>l</m:t>
        </m:r>
      </m:oMath>
      <w:r w:rsidR="00115313">
        <w:rPr>
          <w:rFonts w:ascii="Times New Roman" w:eastAsiaTheme="minorEastAsia" w:hAnsi="Times New Roman" w:cs="Times New Roman"/>
        </w:rPr>
        <w:t xml:space="preserve"> indicates a particular branch</w:t>
      </w:r>
      <w:r w:rsidR="009B6254">
        <w:rPr>
          <w:rFonts w:ascii="Times New Roman" w:eastAsiaTheme="minorEastAsia" w:hAnsi="Times New Roman" w:cs="Times New Roman"/>
        </w:rPr>
        <w:t xml:space="preserve">,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z</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|Q,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T</m:t>
                </m:r>
              </m:e>
              <m:sub>
                <m:r>
                  <m:rPr>
                    <m:scr m:val="script"/>
                  </m:rPr>
                  <w:rPr>
                    <w:rFonts w:ascii="Cambria Math" w:eastAsiaTheme="minorEastAsia" w:hAnsi="Cambria Math" w:cs="Times New Roman"/>
                  </w:rPr>
                  <m:t>l</m:t>
                </m:r>
              </m:sub>
            </m:sSub>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494DE7">
        <w:rPr>
          <w:rFonts w:ascii="Times New Roman" w:eastAsiaTheme="minorEastAsia" w:hAnsi="Times New Roman" w:cs="Times New Roman"/>
          <w:iCs/>
        </w:rPr>
        <w:t xml:space="preserve">, </w:t>
      </w:r>
      <w:ins w:id="323" w:author="Jeremy Michael Beaulieu" w:date="2021-11-23T11:49:00Z">
        <w:r w:rsidR="00E07230">
          <w:rPr>
            <w:rFonts w:ascii="Times New Roman" w:eastAsiaTheme="minorEastAsia" w:hAnsi="Times New Roman" w:cs="Times New Roman"/>
            <w:iCs/>
          </w:rPr>
          <w:t>where</w:t>
        </w:r>
      </w:ins>
      <w:del w:id="324" w:author="Jeremy Michael Beaulieu" w:date="2021-11-23T11:49:00Z">
        <w:r w:rsidR="00494DE7" w:rsidDel="00E07230">
          <w:rPr>
            <w:rFonts w:ascii="Times New Roman" w:eastAsiaTheme="minorEastAsia" w:hAnsi="Times New Roman" w:cs="Times New Roman"/>
            <w:iCs/>
          </w:rPr>
          <w:delText>and</w:delText>
        </w:r>
      </w:del>
      <w:r w:rsidR="00115313">
        <w:rPr>
          <w:rFonts w:ascii="Times New Roman" w:eastAsiaTheme="minorEastAsia" w:hAnsi="Times New Roman" w:cs="Times New Roman"/>
          <w:iCs/>
        </w:rPr>
        <w:t xml:space="preserve"> </w:t>
      </w:r>
      <m:oMath>
        <m:sSub>
          <m:sSubPr>
            <m:ctrlPr>
              <w:rPr>
                <w:rFonts w:ascii="Cambria Math" w:eastAsiaTheme="minorEastAsia" w:hAnsi="Cambria Math" w:cs="Times New Roman"/>
                <w:i/>
              </w:rPr>
            </m:ctrlPr>
          </m:sSubPr>
          <m:e>
            <m:r>
              <m:rPr>
                <m:scr m:val="double-struck"/>
              </m:rPr>
              <w:rPr>
                <w:rFonts w:ascii="Cambria Math" w:eastAsiaTheme="minorEastAsia" w:hAnsi="Cambria Math" w:cs="Times New Roman"/>
              </w:rPr>
              <m:t>1</m:t>
            </m:r>
          </m:e>
          <m:sub>
            <m:r>
              <w:rPr>
                <w:rFonts w:ascii="Cambria Math" w:eastAsiaTheme="minorEastAsia" w:hAnsi="Cambria Math" w:cs="Times New Roman"/>
              </w:rPr>
              <m:t>γ</m:t>
            </m:r>
          </m:sub>
        </m:sSub>
      </m:oMath>
      <w:r w:rsidR="00CF003D">
        <w:rPr>
          <w:rFonts w:ascii="Times New Roman" w:eastAsiaTheme="minorEastAsia" w:hAnsi="Times New Roman" w:cs="Times New Roman"/>
        </w:rPr>
        <w:t xml:space="preserve"> is an indicator function which ensures </w:t>
      </w:r>
      <w:r w:rsidR="00D81BEE">
        <w:rPr>
          <w:rFonts w:ascii="Times New Roman" w:eastAsiaTheme="minorEastAsia" w:hAnsi="Times New Roman" w:cs="Times New Roman"/>
        </w:rPr>
        <w:t xml:space="preserve">that </w:t>
      </w:r>
      <w:r w:rsidR="00CF003D">
        <w:rPr>
          <w:rFonts w:ascii="Times New Roman" w:eastAsiaTheme="minorEastAsia" w:hAnsi="Times New Roman" w:cs="Times New Roman"/>
        </w:rPr>
        <w:t xml:space="preserve">we only use the probability of </w:t>
      </w:r>
      <w:r w:rsidR="00460ED4">
        <w:rPr>
          <w:rFonts w:ascii="Times New Roman" w:eastAsiaTheme="minorEastAsia" w:hAnsi="Times New Roman" w:cs="Times New Roman"/>
        </w:rPr>
        <w:t xml:space="preserve">states indicated by the specific </w:t>
      </w:r>
      <w:r w:rsidR="00CF003D">
        <w:rPr>
          <w:rFonts w:ascii="Times New Roman" w:eastAsiaTheme="minorEastAsia" w:hAnsi="Times New Roman" w:cs="Times New Roman"/>
        </w:rPr>
        <w:t xml:space="preserve">the </w:t>
      </w:r>
      <w:r w:rsidR="00D81BEE">
        <w:rPr>
          <w:rFonts w:ascii="Times New Roman" w:eastAsiaTheme="minorEastAsia" w:hAnsi="Times New Roman" w:cs="Times New Roman"/>
        </w:rPr>
        <w:t>regime</w:t>
      </w:r>
      <w:r w:rsidR="00CF003D">
        <w:rPr>
          <w:rFonts w:ascii="Times New Roman" w:eastAsiaTheme="minorEastAsia" w:hAnsi="Times New Roman" w:cs="Times New Roman"/>
        </w:rPr>
        <w:t xml:space="preserve"> mapping </w:t>
      </w:r>
      <w:r w:rsidR="00D81BEE">
        <w:rPr>
          <w:rFonts w:ascii="Times New Roman" w:eastAsiaTheme="minorEastAsia" w:hAnsi="Times New Roman" w:cs="Times New Roman"/>
        </w:rPr>
        <w:t>instead of</w:t>
      </w:r>
      <w:r w:rsidR="00CF003D">
        <w:rPr>
          <w:rFonts w:ascii="Times New Roman" w:eastAsiaTheme="minorEastAsia" w:hAnsi="Times New Roman" w:cs="Times New Roman"/>
        </w:rPr>
        <w:t xml:space="preserve"> summing over all possible state combinations.</w:t>
      </w:r>
      <w:r w:rsidR="00C16A48">
        <w:rPr>
          <w:rFonts w:ascii="Times New Roman" w:eastAsiaTheme="minorEastAsia" w:hAnsi="Times New Roman" w:cs="Times New Roman"/>
        </w:rPr>
        <w:t xml:space="preserve"> </w:t>
      </w:r>
      <w:r w:rsidR="009C2197">
        <w:rPr>
          <w:rFonts w:ascii="Times New Roman" w:eastAsiaTheme="minorEastAsia" w:hAnsi="Times New Roman" w:cs="Times New Roman"/>
        </w:rPr>
        <w:t xml:space="preserve">The continuous character probability requires </w:t>
      </w:r>
      <w:ins w:id="325" w:author="O'Meara, Brian C" w:date="2021-12-05T23:22:00Z">
        <w:r w:rsidR="003B0C32">
          <w:rPr>
            <w:rFonts w:ascii="Times New Roman" w:eastAsiaTheme="minorEastAsia" w:hAnsi="Times New Roman" w:cs="Times New Roman"/>
          </w:rPr>
          <w:t>the</w:t>
        </w:r>
      </w:ins>
      <w:del w:id="326" w:author="O'Meara, Brian C" w:date="2021-12-05T23:22:00Z">
        <w:r w:rsidR="009C2197" w:rsidDel="003B0C32">
          <w:rPr>
            <w:rFonts w:ascii="Times New Roman" w:eastAsiaTheme="minorEastAsia" w:hAnsi="Times New Roman" w:cs="Times New Roman"/>
          </w:rPr>
          <w:delText>a</w:delText>
        </w:r>
      </w:del>
      <w:r w:rsidR="009C2197">
        <w:rPr>
          <w:rFonts w:ascii="Times New Roman" w:eastAsiaTheme="minorEastAsia" w:hAnsi="Times New Roman" w:cs="Times New Roman"/>
        </w:rPr>
        <w:t xml:space="preserve"> discrete state</w:t>
      </w:r>
      <w:ins w:id="327" w:author="O'Meara, Brian C" w:date="2021-12-05T23:22:00Z">
        <w:r w:rsidR="003B0C32">
          <w:rPr>
            <w:rFonts w:ascii="Times New Roman" w:eastAsiaTheme="minorEastAsia" w:hAnsi="Times New Roman" w:cs="Times New Roman"/>
          </w:rPr>
          <w:t>(s)</w:t>
        </w:r>
      </w:ins>
      <w:r w:rsidR="009C2197">
        <w:rPr>
          <w:rFonts w:ascii="Times New Roman" w:eastAsiaTheme="minorEastAsia" w:hAnsi="Times New Roman" w:cs="Times New Roman"/>
        </w:rPr>
        <w:t xml:space="preserve"> to be defined along the entire branch, thus we place transitions halfway between </w:t>
      </w:r>
      <w:ins w:id="328" w:author="O'Meara, Brian C" w:date="2021-12-05T23:22:00Z">
        <w:r w:rsidR="003B0C32">
          <w:rPr>
            <w:rFonts w:ascii="Times New Roman" w:eastAsiaTheme="minorEastAsia" w:hAnsi="Times New Roman" w:cs="Times New Roman"/>
          </w:rPr>
          <w:t>any two nodes (which can be internal, external, or internodes)</w:t>
        </w:r>
      </w:ins>
      <w:del w:id="329" w:author="O'Meara, Brian C" w:date="2021-12-05T23:22:00Z">
        <w:r w:rsidR="009C2197" w:rsidDel="003B0C32">
          <w:rPr>
            <w:rFonts w:ascii="Times New Roman" w:eastAsiaTheme="minorEastAsia" w:hAnsi="Times New Roman" w:cs="Times New Roman"/>
          </w:rPr>
          <w:delText>nodes and internodes</w:delText>
        </w:r>
      </w:del>
      <w:r w:rsidR="009C2197">
        <w:rPr>
          <w:rFonts w:ascii="Times New Roman" w:eastAsiaTheme="minorEastAsia" w:hAnsi="Times New Roman" w:cs="Times New Roman"/>
        </w:rPr>
        <w:t xml:space="preserve">. </w:t>
      </w:r>
    </w:p>
    <w:p w14:paraId="4C77D973" w14:textId="4E64F500" w:rsidR="00A62426" w:rsidRDefault="00A62426"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EB0155">
        <w:rPr>
          <w:rFonts w:ascii="Times New Roman" w:eastAsiaTheme="minorEastAsia" w:hAnsi="Times New Roman" w:cs="Times New Roman"/>
        </w:rPr>
        <w:t>O</w:t>
      </w:r>
      <w:r w:rsidR="00E637A5">
        <w:rPr>
          <w:rFonts w:ascii="Times New Roman" w:eastAsiaTheme="minorEastAsia" w:hAnsi="Times New Roman" w:cs="Times New Roman"/>
        </w:rPr>
        <w:t xml:space="preserve">ur likelihood function for the joint probability of </w:t>
      </w:r>
      <w:ins w:id="330" w:author="Jeremy Michael Beaulieu" w:date="2021-11-23T11:49:00Z">
        <w:r w:rsidR="00847387">
          <w:rPr>
            <w:rFonts w:ascii="Times New Roman" w:eastAsiaTheme="minorEastAsia" w:hAnsi="Times New Roman" w:cs="Times New Roman"/>
          </w:rPr>
          <w:t xml:space="preserve">a </w:t>
        </w:r>
      </w:ins>
      <w:r w:rsidR="00E637A5">
        <w:rPr>
          <w:rFonts w:ascii="Times New Roman" w:eastAsiaTheme="minorEastAsia" w:hAnsi="Times New Roman" w:cs="Times New Roman"/>
        </w:rPr>
        <w:t xml:space="preserve">continuous and </w:t>
      </w:r>
      <w:ins w:id="331" w:author="Jeremy Michael Beaulieu" w:date="2021-11-23T11:49:00Z">
        <w:r w:rsidR="00847387">
          <w:rPr>
            <w:rFonts w:ascii="Times New Roman" w:eastAsiaTheme="minorEastAsia" w:hAnsi="Times New Roman" w:cs="Times New Roman"/>
          </w:rPr>
          <w:t xml:space="preserve">a </w:t>
        </w:r>
      </w:ins>
      <w:r w:rsidR="00E637A5">
        <w:rPr>
          <w:rFonts w:ascii="Times New Roman" w:eastAsiaTheme="minorEastAsia" w:hAnsi="Times New Roman" w:cs="Times New Roman"/>
        </w:rPr>
        <w:t>discrete character is</w:t>
      </w:r>
      <w:ins w:id="332" w:author="Jeremy Michael Beaulieu" w:date="2021-11-23T11:49:00Z">
        <w:r w:rsidR="00847387">
          <w:rPr>
            <w:rFonts w:ascii="Times New Roman" w:eastAsiaTheme="minorEastAsia" w:hAnsi="Times New Roman" w:cs="Times New Roman"/>
          </w:rPr>
          <w:t xml:space="preserve"> therefore,</w:t>
        </w:r>
      </w:ins>
      <w:del w:id="333" w:author="Jeremy Michael Beaulieu" w:date="2021-11-23T11:49:00Z">
        <w:r w:rsidR="00E637A5" w:rsidDel="00847387">
          <w:rPr>
            <w:rFonts w:ascii="Times New Roman" w:eastAsiaTheme="minorEastAsia" w:hAnsi="Times New Roman" w:cs="Times New Roman"/>
          </w:rPr>
          <w:delText>:</w:delText>
        </w:r>
      </w:del>
    </w:p>
    <w:p w14:paraId="2DF66448" w14:textId="680A54B4" w:rsidR="008D06F3" w:rsidRPr="003407C6" w:rsidRDefault="003004D0" w:rsidP="001C30CA">
      <w:pPr>
        <w:spacing w:line="360" w:lineRule="auto"/>
        <w:rPr>
          <w:rFonts w:ascii="Times New Roman" w:eastAsiaTheme="minorEastAsia" w:hAnsi="Times New Roman" w:cs="Times New Roman"/>
        </w:rPr>
      </w:pPr>
      <m:oMathPara>
        <m:oMath>
          <m:r>
            <w:rPr>
              <w:rFonts w:ascii="Cambria Math" w:eastAsiaTheme="minorEastAsia" w:hAnsi="Cambria Math" w:cs="Times New Roman"/>
            </w:rPr>
            <m:t xml:space="preserve">P(X,D|ϑ,ψ)= </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z</m:t>
              </m:r>
            </m:sub>
            <m:sup/>
            <m:e>
              <m:r>
                <w:rPr>
                  <w:rFonts w:ascii="Cambria Math" w:eastAsiaTheme="minorEastAsia" w:hAnsi="Cambria Math" w:cs="Times New Roman"/>
                </w:rPr>
                <m:t>P(X| D,z,ϑ,ψ)P(D, z</m:t>
              </m:r>
              <m:d>
                <m:dPr>
                  <m:begChr m:val="|"/>
                  <m:ctrlPr>
                    <w:rPr>
                      <w:rFonts w:ascii="Cambria Math" w:eastAsiaTheme="minorEastAsia" w:hAnsi="Cambria Math" w:cs="Times New Roman"/>
                      <w:i/>
                    </w:rPr>
                  </m:ctrlPr>
                </m:dPr>
                <m:e>
                  <m:r>
                    <w:rPr>
                      <w:rFonts w:ascii="Cambria Math" w:eastAsiaTheme="minorEastAsia" w:hAnsi="Cambria Math" w:cs="Times New Roman"/>
                    </w:rPr>
                    <m:t>ϑ,ψ</m:t>
                  </m:r>
                </m:e>
              </m:d>
              <m:r>
                <w:ins w:id="334" w:author="Jeremy Michael Beaulieu" w:date="2021-11-23T11:49:00Z">
                  <w:rPr>
                    <w:rFonts w:ascii="Cambria Math" w:eastAsiaTheme="minorEastAsia" w:hAnsi="Cambria Math" w:cs="Times New Roman"/>
                  </w:rPr>
                  <m:t>,</m:t>
                </w:ins>
              </m:r>
              <m:r>
                <w:del w:id="335" w:author="Jeremy Michael Beaulieu" w:date="2021-11-23T11:49:00Z">
                  <w:rPr>
                    <w:rFonts w:ascii="Cambria Math" w:eastAsiaTheme="minorEastAsia" w:hAnsi="Cambria Math" w:cs="Times New Roman"/>
                  </w:rPr>
                  <m:t>.</m:t>
                </w:del>
              </m:r>
            </m:e>
          </m:nary>
        </m:oMath>
      </m:oMathPara>
    </w:p>
    <w:p w14:paraId="1DD31CA2" w14:textId="6317C4C1" w:rsidR="003407C6" w:rsidRDefault="00847387" w:rsidP="001C30CA">
      <w:pPr>
        <w:spacing w:line="360" w:lineRule="auto"/>
        <w:rPr>
          <w:ins w:id="336" w:author="Jeremy Michael Beaulieu" w:date="2021-11-23T11:50:00Z"/>
          <w:rFonts w:ascii="Times New Roman" w:eastAsiaTheme="minorEastAsia" w:hAnsi="Times New Roman" w:cs="Times New Roman"/>
        </w:rPr>
      </w:pPr>
      <w:ins w:id="337" w:author="Jeremy Michael Beaulieu" w:date="2021-11-23T11:49:00Z">
        <w:r>
          <w:rPr>
            <w:rFonts w:ascii="Times New Roman" w:eastAsiaTheme="minorEastAsia" w:hAnsi="Times New Roman" w:cs="Times New Roman"/>
          </w:rPr>
          <w:t>w</w:t>
        </w:r>
      </w:ins>
      <w:del w:id="338" w:author="Jeremy Michael Beaulieu" w:date="2021-11-23T11:49:00Z">
        <w:r w:rsidR="003407C6" w:rsidDel="00847387">
          <w:rPr>
            <w:rFonts w:ascii="Times New Roman" w:eastAsiaTheme="minorEastAsia" w:hAnsi="Times New Roman" w:cs="Times New Roman"/>
          </w:rPr>
          <w:delText>W</w:delText>
        </w:r>
      </w:del>
      <w:r w:rsidR="003407C6">
        <w:rPr>
          <w:rFonts w:ascii="Times New Roman" w:eastAsiaTheme="minorEastAsia" w:hAnsi="Times New Roman" w:cs="Times New Roman"/>
        </w:rPr>
        <w:t>here</w:t>
      </w:r>
      <w:del w:id="339" w:author="Jeremy Michael Beaulieu" w:date="2021-11-23T11:49:00Z">
        <w:r w:rsidR="00071C78" w:rsidDel="00847387">
          <w:rPr>
            <w:rFonts w:ascii="Times New Roman" w:eastAsiaTheme="minorEastAsia" w:hAnsi="Times New Roman" w:cs="Times New Roman"/>
          </w:rPr>
          <w:delText>,</w:delText>
        </w:r>
      </w:del>
      <w:r w:rsidR="00071C78">
        <w:rPr>
          <w:rFonts w:ascii="Times New Roman" w:eastAsiaTheme="minorEastAsia" w:hAnsi="Times New Roman" w:cs="Times New Roman"/>
        </w:rPr>
        <w:t xml:space="preserve"> summing over all possible maps</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sidR="00071C78">
        <w:rPr>
          <w:rFonts w:ascii="Times New Roman" w:eastAsiaTheme="minorEastAsia" w:hAnsi="Times New Roman" w:cs="Times New Roman"/>
        </w:rPr>
        <w:t>,</w:t>
      </w:r>
      <w:r w:rsidR="003407C6">
        <w:rPr>
          <w:rFonts w:ascii="Times New Roman" w:eastAsiaTheme="minorEastAsia" w:hAnsi="Times New Roman" w:cs="Times New Roman"/>
        </w:rPr>
        <w:t xml:space="preserve"> </w:t>
      </w:r>
      <m:oMath>
        <m:r>
          <w:rPr>
            <w:rFonts w:ascii="Cambria Math" w:eastAsiaTheme="minorEastAsia" w:hAnsi="Cambria Math" w:cs="Times New Roman"/>
          </w:rPr>
          <m:t>P(X| D,z,ϑ,ψ)</m:t>
        </m:r>
      </m:oMath>
      <w:r w:rsidR="003407C6">
        <w:rPr>
          <w:rFonts w:ascii="Times New Roman" w:eastAsiaTheme="minorEastAsia" w:hAnsi="Times New Roman" w:cs="Times New Roman"/>
        </w:rPr>
        <w:t xml:space="preserve"> is the probability of the continuous character</w:t>
      </w:r>
      <w:r w:rsidR="00333322">
        <w:rPr>
          <w:rFonts w:ascii="Times New Roman" w:eastAsiaTheme="minorEastAsia" w:hAnsi="Times New Roman" w:cs="Times New Roman"/>
        </w:rPr>
        <w:t xml:space="preserve"> (</w:t>
      </w:r>
      <m:oMath>
        <m:r>
          <w:rPr>
            <w:rFonts w:ascii="Cambria Math" w:eastAsiaTheme="minorEastAsia" w:hAnsi="Cambria Math" w:cs="Times New Roman"/>
          </w:rPr>
          <m:t>X</m:t>
        </m:r>
      </m:oMath>
      <w:r w:rsidR="00333322">
        <w:rPr>
          <w:rFonts w:ascii="Times New Roman" w:eastAsiaTheme="minorEastAsia" w:hAnsi="Times New Roman" w:cs="Times New Roman"/>
        </w:rPr>
        <w:t>)</w:t>
      </w:r>
      <w:r w:rsidR="003407C6">
        <w:rPr>
          <w:rFonts w:ascii="Times New Roman" w:eastAsiaTheme="minorEastAsia" w:hAnsi="Times New Roman" w:cs="Times New Roman"/>
        </w:rPr>
        <w:t xml:space="preserve"> given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sidR="003407C6">
        <w:rPr>
          <w:rFonts w:ascii="Times New Roman" w:eastAsiaTheme="minorEastAsia" w:hAnsi="Times New Roman" w:cs="Times New Roman"/>
        </w:rPr>
        <w:t>, mapping</w:t>
      </w:r>
      <w:r w:rsidR="00333322">
        <w:rPr>
          <w:rFonts w:ascii="Times New Roman" w:eastAsiaTheme="minorEastAsia" w:hAnsi="Times New Roman" w:cs="Times New Roman"/>
        </w:rPr>
        <w:t xml:space="preserve"> (</w:t>
      </w:r>
      <m:oMath>
        <m:r>
          <w:rPr>
            <w:rFonts w:ascii="Cambria Math" w:eastAsiaTheme="minorEastAsia" w:hAnsi="Cambria Math" w:cs="Times New Roman"/>
          </w:rPr>
          <m:t>z</m:t>
        </m:r>
      </m:oMath>
      <w:r w:rsidR="00333322">
        <w:rPr>
          <w:rFonts w:ascii="Times New Roman" w:eastAsiaTheme="minorEastAsia" w:hAnsi="Times New Roman" w:cs="Times New Roman"/>
        </w:rPr>
        <w:t>)</w:t>
      </w:r>
      <w:r w:rsidR="003407C6">
        <w:rPr>
          <w:rFonts w:ascii="Times New Roman" w:eastAsiaTheme="minorEastAsia" w:hAnsi="Times New Roman" w:cs="Times New Roman"/>
        </w:rPr>
        <w:t xml:space="preserve">, </w:t>
      </w:r>
      <w:proofErr w:type="spellStart"/>
      <w:r w:rsidR="003407C6" w:rsidRPr="00772589">
        <w:rPr>
          <w:rFonts w:ascii="Courier New" w:eastAsiaTheme="minorEastAsia" w:hAnsi="Courier New" w:cs="Courier New"/>
        </w:rPr>
        <w:t>hOUwie</w:t>
      </w:r>
      <w:proofErr w:type="spellEnd"/>
      <w:r w:rsidR="003407C6">
        <w:rPr>
          <w:rFonts w:ascii="Times New Roman" w:eastAsiaTheme="minorEastAsia" w:hAnsi="Times New Roman" w:cs="Times New Roman"/>
        </w:rPr>
        <w:t xml:space="preserve"> parameters</w:t>
      </w:r>
      <w:r w:rsidR="00333322">
        <w:rPr>
          <w:rFonts w:ascii="Times New Roman" w:eastAsiaTheme="minorEastAsia" w:hAnsi="Times New Roman" w:cs="Times New Roman"/>
        </w:rPr>
        <w:t xml:space="preserve"> (</w:t>
      </w:r>
      <m:oMath>
        <m:r>
          <w:rPr>
            <w:rFonts w:ascii="Cambria Math" w:eastAsiaTheme="minorEastAsia" w:hAnsi="Cambria Math" w:cs="Times New Roman"/>
          </w:rPr>
          <m:t>ϑ</m:t>
        </m:r>
      </m:oMath>
      <w:r w:rsidR="00333322">
        <w:rPr>
          <w:rFonts w:ascii="Times New Roman" w:eastAsiaTheme="minorEastAsia" w:hAnsi="Times New Roman" w:cs="Times New Roman"/>
        </w:rPr>
        <w:t>)</w:t>
      </w:r>
      <w:r w:rsidR="003407C6">
        <w:rPr>
          <w:rFonts w:ascii="Times New Roman" w:eastAsiaTheme="minorEastAsia" w:hAnsi="Times New Roman" w:cs="Times New Roman"/>
        </w:rPr>
        <w:t>, and 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sidR="003407C6">
        <w:rPr>
          <w:rFonts w:ascii="Times New Roman" w:eastAsiaTheme="minorEastAsia" w:hAnsi="Times New Roman" w:cs="Times New Roman"/>
        </w:rPr>
        <w:t xml:space="preserve">. </w:t>
      </w:r>
      <m:oMath>
        <m:r>
          <w:rPr>
            <w:rFonts w:ascii="Cambria Math" w:eastAsiaTheme="minorEastAsia" w:hAnsi="Cambria Math" w:cs="Times New Roman"/>
          </w:rPr>
          <m:t>P(D, z|ϑ,ψ)</m:t>
        </m:r>
      </m:oMath>
      <w:r w:rsidR="003407C6">
        <w:rPr>
          <w:rFonts w:ascii="Times New Roman" w:eastAsiaTheme="minorEastAsia" w:hAnsi="Times New Roman" w:cs="Times New Roman"/>
        </w:rPr>
        <w:t xml:space="preserve"> is the joint probability of the discrete character data</w:t>
      </w:r>
      <w:r w:rsidR="00333322">
        <w:rPr>
          <w:rFonts w:ascii="Times New Roman" w:eastAsiaTheme="minorEastAsia" w:hAnsi="Times New Roman" w:cs="Times New Roman"/>
        </w:rPr>
        <w:t xml:space="preserve"> (</w:t>
      </w:r>
      <m:oMath>
        <m:r>
          <w:rPr>
            <w:rFonts w:ascii="Cambria Math" w:eastAsiaTheme="minorEastAsia" w:hAnsi="Cambria Math" w:cs="Times New Roman"/>
          </w:rPr>
          <m:t>D</m:t>
        </m:r>
      </m:oMath>
      <w:r w:rsidR="00333322">
        <w:rPr>
          <w:rFonts w:ascii="Times New Roman" w:eastAsiaTheme="minorEastAsia" w:hAnsi="Times New Roman" w:cs="Times New Roman"/>
        </w:rPr>
        <w:t>)</w:t>
      </w:r>
      <w:r w:rsidR="003407C6">
        <w:rPr>
          <w:rFonts w:ascii="Times New Roman" w:eastAsiaTheme="minorEastAsia" w:hAnsi="Times New Roman" w:cs="Times New Roman"/>
        </w:rPr>
        <w:t xml:space="preserve"> and stochastic mapping </w:t>
      </w:r>
      <w:r w:rsidR="00333322">
        <w:rPr>
          <w:rFonts w:ascii="Times New Roman" w:eastAsiaTheme="minorEastAsia" w:hAnsi="Times New Roman" w:cs="Times New Roman"/>
        </w:rPr>
        <w:t>(</w:t>
      </w:r>
      <m:oMath>
        <m:r>
          <w:rPr>
            <w:rFonts w:ascii="Cambria Math" w:eastAsiaTheme="minorEastAsia" w:hAnsi="Cambria Math" w:cs="Times New Roman"/>
          </w:rPr>
          <m:t>z</m:t>
        </m:r>
      </m:oMath>
      <w:r w:rsidR="00333322">
        <w:rPr>
          <w:rFonts w:ascii="Times New Roman" w:eastAsiaTheme="minorEastAsia" w:hAnsi="Times New Roman" w:cs="Times New Roman"/>
        </w:rPr>
        <w:t xml:space="preserve">) </w:t>
      </w:r>
      <w:r w:rsidR="003407C6">
        <w:rPr>
          <w:rFonts w:ascii="Times New Roman" w:eastAsiaTheme="minorEastAsia" w:hAnsi="Times New Roman" w:cs="Times New Roman"/>
        </w:rPr>
        <w:t xml:space="preserve">given the </w:t>
      </w:r>
      <w:proofErr w:type="spellStart"/>
      <w:r w:rsidR="003407C6" w:rsidRPr="00772589">
        <w:rPr>
          <w:rFonts w:ascii="Courier New" w:eastAsiaTheme="minorEastAsia" w:hAnsi="Courier New" w:cs="Courier New"/>
        </w:rPr>
        <w:t>hOUwie</w:t>
      </w:r>
      <w:proofErr w:type="spellEnd"/>
      <w:r w:rsidR="003407C6">
        <w:rPr>
          <w:rFonts w:ascii="Times New Roman" w:eastAsiaTheme="minorEastAsia" w:hAnsi="Times New Roman" w:cs="Times New Roman"/>
        </w:rPr>
        <w:t xml:space="preserve"> parameters </w:t>
      </w:r>
      <w:r w:rsidR="00333322">
        <w:rPr>
          <w:rFonts w:ascii="Times New Roman" w:eastAsiaTheme="minorEastAsia" w:hAnsi="Times New Roman" w:cs="Times New Roman"/>
        </w:rPr>
        <w:t>(</w:t>
      </w:r>
      <m:oMath>
        <m:r>
          <w:rPr>
            <w:rFonts w:ascii="Cambria Math" w:eastAsiaTheme="minorEastAsia" w:hAnsi="Cambria Math" w:cs="Times New Roman"/>
          </w:rPr>
          <m:t>ϑ</m:t>
        </m:r>
      </m:oMath>
      <w:r w:rsidR="00333322">
        <w:rPr>
          <w:rFonts w:ascii="Times New Roman" w:eastAsiaTheme="minorEastAsia" w:hAnsi="Times New Roman" w:cs="Times New Roman"/>
        </w:rPr>
        <w:t xml:space="preserve">) </w:t>
      </w:r>
      <w:r w:rsidR="003407C6">
        <w:rPr>
          <w:rFonts w:ascii="Times New Roman" w:eastAsiaTheme="minorEastAsia" w:hAnsi="Times New Roman" w:cs="Times New Roman"/>
        </w:rPr>
        <w:t>and phylogeny</w:t>
      </w:r>
      <w:r w:rsidR="00333322">
        <w:rPr>
          <w:rFonts w:ascii="Times New Roman" w:eastAsiaTheme="minorEastAsia" w:hAnsi="Times New Roman" w:cs="Times New Roman"/>
        </w:rPr>
        <w:t xml:space="preserve"> (</w:t>
      </w:r>
      <m:oMath>
        <m:r>
          <w:rPr>
            <w:rFonts w:ascii="Cambria Math" w:eastAsiaTheme="minorEastAsia" w:hAnsi="Cambria Math" w:cs="Times New Roman"/>
          </w:rPr>
          <m:t>ψ</m:t>
        </m:r>
      </m:oMath>
      <w:r w:rsidR="00333322">
        <w:rPr>
          <w:rFonts w:ascii="Times New Roman" w:eastAsiaTheme="minorEastAsia" w:hAnsi="Times New Roman" w:cs="Times New Roman"/>
        </w:rPr>
        <w:t>)</w:t>
      </w:r>
      <w:r w:rsidR="003407C6">
        <w:rPr>
          <w:rFonts w:ascii="Times New Roman" w:eastAsiaTheme="minorEastAsia" w:hAnsi="Times New Roman" w:cs="Times New Roman"/>
        </w:rPr>
        <w:t>.</w:t>
      </w:r>
    </w:p>
    <w:p w14:paraId="18D5F83B" w14:textId="77777777" w:rsidR="00847387" w:rsidRPr="005B7AC6" w:rsidRDefault="00847387" w:rsidP="001C30CA">
      <w:pPr>
        <w:spacing w:line="360" w:lineRule="auto"/>
        <w:rPr>
          <w:rFonts w:ascii="Times New Roman" w:eastAsiaTheme="minorEastAsia" w:hAnsi="Times New Roman" w:cs="Times New Roman"/>
        </w:rPr>
      </w:pPr>
    </w:p>
    <w:p w14:paraId="648BDC35" w14:textId="0BE5E6AC" w:rsidR="00E268FA" w:rsidRPr="00847387" w:rsidRDefault="00847387">
      <w:pPr>
        <w:spacing w:line="360" w:lineRule="auto"/>
        <w:jc w:val="center"/>
        <w:outlineLvl w:val="0"/>
        <w:rPr>
          <w:rFonts w:ascii="Times New Roman" w:eastAsiaTheme="minorEastAsia" w:hAnsi="Times New Roman" w:cs="Times New Roman"/>
          <w:i/>
          <w:rPrChange w:id="340" w:author="Jeremy Michael Beaulieu" w:date="2021-11-23T11:50:00Z">
            <w:rPr>
              <w:rFonts w:ascii="Times New Roman" w:eastAsiaTheme="minorEastAsia" w:hAnsi="Times New Roman" w:cs="Times New Roman"/>
              <w:u w:val="single"/>
            </w:rPr>
          </w:rPrChange>
        </w:rPr>
        <w:pPrChange w:id="341" w:author="Jeremy Michael Beaulieu" w:date="2021-11-23T11:50:00Z">
          <w:pPr>
            <w:spacing w:line="360" w:lineRule="auto"/>
            <w:outlineLvl w:val="0"/>
          </w:pPr>
        </w:pPrChange>
      </w:pPr>
      <w:ins w:id="342" w:author="Jeremy Michael Beaulieu" w:date="2021-11-23T11:50:00Z">
        <w:r>
          <w:rPr>
            <w:rFonts w:ascii="Times New Roman" w:eastAsiaTheme="minorEastAsia" w:hAnsi="Times New Roman" w:cs="Times New Roman"/>
            <w:i/>
          </w:rPr>
          <w:t xml:space="preserve">The </w:t>
        </w:r>
      </w:ins>
      <w:del w:id="343" w:author="Jeremy Michael Beaulieu" w:date="2021-11-23T11:50:00Z">
        <w:r w:rsidR="003021B7" w:rsidRPr="00847387" w:rsidDel="00847387">
          <w:rPr>
            <w:rFonts w:ascii="Times New Roman" w:eastAsiaTheme="minorEastAsia" w:hAnsi="Times New Roman" w:cs="Times New Roman"/>
            <w:i/>
            <w:rPrChange w:id="344" w:author="Jeremy Michael Beaulieu" w:date="2021-11-23T11:50:00Z">
              <w:rPr>
                <w:rFonts w:ascii="Times New Roman" w:eastAsiaTheme="minorEastAsia" w:hAnsi="Times New Roman" w:cs="Times New Roman"/>
                <w:u w:val="single"/>
              </w:rPr>
            </w:rPrChange>
          </w:rPr>
          <w:delText>Possible</w:delText>
        </w:r>
        <w:r w:rsidR="002C5A72" w:rsidRPr="00847387" w:rsidDel="00847387">
          <w:rPr>
            <w:rFonts w:ascii="Times New Roman" w:eastAsiaTheme="minorEastAsia" w:hAnsi="Times New Roman" w:cs="Times New Roman"/>
            <w:i/>
            <w:rPrChange w:id="345" w:author="Jeremy Michael Beaulieu" w:date="2021-11-23T11:50:00Z">
              <w:rPr>
                <w:rFonts w:ascii="Times New Roman" w:eastAsiaTheme="minorEastAsia" w:hAnsi="Times New Roman" w:cs="Times New Roman"/>
                <w:u w:val="single"/>
              </w:rPr>
            </w:rPrChange>
          </w:rPr>
          <w:delText xml:space="preserve"> </w:delText>
        </w:r>
      </w:del>
      <w:proofErr w:type="spellStart"/>
      <w:r w:rsidR="002C5A72" w:rsidRPr="00847387">
        <w:rPr>
          <w:rFonts w:ascii="Courier New" w:eastAsiaTheme="minorEastAsia" w:hAnsi="Courier New" w:cs="Courier New"/>
          <w:i/>
          <w:rPrChange w:id="346" w:author="Jeremy Michael Beaulieu" w:date="2021-11-23T11:50:00Z">
            <w:rPr>
              <w:rFonts w:ascii="Courier New" w:eastAsiaTheme="minorEastAsia" w:hAnsi="Courier New" w:cs="Courier New"/>
              <w:u w:val="single"/>
            </w:rPr>
          </w:rPrChange>
        </w:rPr>
        <w:t>hOUwie</w:t>
      </w:r>
      <w:proofErr w:type="spellEnd"/>
      <w:r w:rsidR="003021B7" w:rsidRPr="00847387">
        <w:rPr>
          <w:rFonts w:ascii="Times New Roman" w:eastAsiaTheme="minorEastAsia" w:hAnsi="Times New Roman" w:cs="Times New Roman"/>
          <w:i/>
          <w:rPrChange w:id="347" w:author="Jeremy Michael Beaulieu" w:date="2021-11-23T11:50:00Z">
            <w:rPr>
              <w:rFonts w:ascii="Times New Roman" w:eastAsiaTheme="minorEastAsia" w:hAnsi="Times New Roman" w:cs="Times New Roman"/>
              <w:u w:val="single"/>
            </w:rPr>
          </w:rPrChange>
        </w:rPr>
        <w:t xml:space="preserve"> model</w:t>
      </w:r>
      <w:ins w:id="348" w:author="Jeremy Michael Beaulieu" w:date="2021-11-23T11:50:00Z">
        <w:r>
          <w:rPr>
            <w:rFonts w:ascii="Times New Roman" w:eastAsiaTheme="minorEastAsia" w:hAnsi="Times New Roman" w:cs="Times New Roman"/>
            <w:i/>
          </w:rPr>
          <w:t xml:space="preserve"> space</w:t>
        </w:r>
      </w:ins>
      <w:del w:id="349" w:author="Jeremy Michael Beaulieu" w:date="2021-11-23T11:50:00Z">
        <w:r w:rsidR="003021B7" w:rsidRPr="00847387" w:rsidDel="00847387">
          <w:rPr>
            <w:rFonts w:ascii="Times New Roman" w:eastAsiaTheme="minorEastAsia" w:hAnsi="Times New Roman" w:cs="Times New Roman"/>
            <w:i/>
            <w:rPrChange w:id="350" w:author="Jeremy Michael Beaulieu" w:date="2021-11-23T11:50:00Z">
              <w:rPr>
                <w:rFonts w:ascii="Times New Roman" w:eastAsiaTheme="minorEastAsia" w:hAnsi="Times New Roman" w:cs="Times New Roman"/>
                <w:u w:val="single"/>
              </w:rPr>
            </w:rPrChange>
          </w:rPr>
          <w:delText>s</w:delText>
        </w:r>
      </w:del>
    </w:p>
    <w:p w14:paraId="06FF9263" w14:textId="24E46381" w:rsidR="006D1EDC" w:rsidRDefault="00E37123" w:rsidP="001C30CA">
      <w:pPr>
        <w:spacing w:line="360" w:lineRule="auto"/>
        <w:rPr>
          <w:rFonts w:ascii="Times New Roman" w:eastAsiaTheme="minorEastAsia" w:hAnsi="Times New Roman" w:cs="Times New Roman"/>
        </w:rPr>
      </w:pPr>
      <w:del w:id="351" w:author="Jeremy Michael Beaulieu" w:date="2021-11-23T12:14:00Z">
        <w:r w:rsidDel="00751B5C">
          <w:rPr>
            <w:rFonts w:ascii="Times New Roman" w:eastAsiaTheme="minorEastAsia" w:hAnsi="Times New Roman" w:cs="Times New Roman"/>
          </w:rPr>
          <w:tab/>
        </w:r>
      </w:del>
      <w:r w:rsidR="001A399C">
        <w:rPr>
          <w:rFonts w:ascii="Times New Roman" w:eastAsiaTheme="minorEastAsia" w:hAnsi="Times New Roman" w:cs="Times New Roman"/>
        </w:rPr>
        <w:t>Our simulation studies examine</w:t>
      </w:r>
      <w:ins w:id="352" w:author="Jeremy Michael Beaulieu" w:date="2021-11-23T11:50:00Z">
        <w:r w:rsidR="00847387">
          <w:rPr>
            <w:rFonts w:ascii="Times New Roman" w:eastAsiaTheme="minorEastAsia" w:hAnsi="Times New Roman" w:cs="Times New Roman"/>
          </w:rPr>
          <w:t>d</w:t>
        </w:r>
      </w:ins>
      <w:r w:rsidR="001A399C">
        <w:rPr>
          <w:rFonts w:ascii="Times New Roman" w:eastAsiaTheme="minorEastAsia" w:hAnsi="Times New Roman" w:cs="Times New Roman"/>
        </w:rPr>
        <w:t xml:space="preserve"> </w:t>
      </w:r>
      <w:r w:rsidR="00BB376E">
        <w:rPr>
          <w:rFonts w:ascii="Times New Roman" w:eastAsiaTheme="minorEastAsia" w:hAnsi="Times New Roman" w:cs="Times New Roman"/>
        </w:rPr>
        <w:t>2</w:t>
      </w:r>
      <w:r w:rsidR="00A345B9">
        <w:rPr>
          <w:rFonts w:ascii="Times New Roman" w:eastAsiaTheme="minorEastAsia" w:hAnsi="Times New Roman" w:cs="Times New Roman"/>
        </w:rPr>
        <w:t>2</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 xml:space="preserve">possible </w:t>
      </w:r>
      <w:proofErr w:type="spellStart"/>
      <w:r w:rsidR="00FA4C41" w:rsidRPr="00772589">
        <w:rPr>
          <w:rFonts w:ascii="Courier New" w:eastAsiaTheme="minorEastAsia" w:hAnsi="Courier New" w:cs="Courier New"/>
        </w:rPr>
        <w:t>hOUwie</w:t>
      </w:r>
      <w:proofErr w:type="spellEnd"/>
      <w:r w:rsidR="00FA4C41">
        <w:rPr>
          <w:rFonts w:ascii="Times New Roman" w:eastAsiaTheme="minorEastAsia" w:hAnsi="Times New Roman" w:cs="Times New Roman"/>
        </w:rPr>
        <w:t xml:space="preserve"> </w:t>
      </w:r>
      <w:r w:rsidR="00BB376E">
        <w:rPr>
          <w:rFonts w:ascii="Times New Roman" w:eastAsiaTheme="minorEastAsia" w:hAnsi="Times New Roman" w:cs="Times New Roman"/>
        </w:rPr>
        <w:t>model</w:t>
      </w:r>
      <w:r w:rsidR="00FA4C41">
        <w:rPr>
          <w:rFonts w:ascii="Times New Roman" w:eastAsiaTheme="minorEastAsia" w:hAnsi="Times New Roman" w:cs="Times New Roman"/>
        </w:rPr>
        <w:t xml:space="preserve"> structures for a binary discrete character</w:t>
      </w:r>
      <w:r w:rsidR="00BE7BE5">
        <w:rPr>
          <w:rFonts w:ascii="Times New Roman" w:eastAsiaTheme="minorEastAsia" w:hAnsi="Times New Roman" w:cs="Times New Roman"/>
        </w:rPr>
        <w:t>, although the possible number of models is significantly higher</w:t>
      </w:r>
      <w:r w:rsidR="00FA4C41">
        <w:rPr>
          <w:rFonts w:ascii="Times New Roman" w:eastAsiaTheme="minorEastAsia" w:hAnsi="Times New Roman" w:cs="Times New Roman"/>
        </w:rPr>
        <w:t xml:space="preserve">. </w:t>
      </w:r>
      <w:r w:rsidR="0051009B">
        <w:rPr>
          <w:rFonts w:ascii="Times New Roman" w:eastAsiaTheme="minorEastAsia" w:hAnsi="Times New Roman" w:cs="Times New Roman"/>
        </w:rPr>
        <w:t xml:space="preserve">For the discrete component of the model, we </w:t>
      </w:r>
      <w:r w:rsidR="00FA4C41">
        <w:rPr>
          <w:rFonts w:ascii="Times New Roman" w:eastAsiaTheme="minorEastAsia" w:hAnsi="Times New Roman" w:cs="Times New Roman"/>
        </w:rPr>
        <w:t>assumed that transitions between the observed</w:t>
      </w:r>
      <w:r w:rsidR="00BB376E">
        <w:rPr>
          <w:rFonts w:ascii="Times New Roman" w:eastAsiaTheme="minorEastAsia" w:hAnsi="Times New Roman" w:cs="Times New Roman"/>
        </w:rPr>
        <w:t xml:space="preserve"> </w:t>
      </w:r>
      <w:r w:rsidR="00FA4C41">
        <w:rPr>
          <w:rFonts w:ascii="Times New Roman" w:eastAsiaTheme="minorEastAsia" w:hAnsi="Times New Roman" w:cs="Times New Roman"/>
        </w:rPr>
        <w:t>characters were equal</w:t>
      </w:r>
      <w:ins w:id="353" w:author="Jeremy Michael Beaulieu" w:date="2021-11-30T12:51:00Z">
        <w:r w:rsidR="00DC7126">
          <w:rPr>
            <w:rFonts w:ascii="Times New Roman" w:eastAsiaTheme="minorEastAsia" w:hAnsi="Times New Roman" w:cs="Times New Roman"/>
          </w:rPr>
          <w:t>,</w:t>
        </w:r>
      </w:ins>
      <w:r w:rsidR="00FA4C41">
        <w:rPr>
          <w:rFonts w:ascii="Times New Roman" w:eastAsiaTheme="minorEastAsia" w:hAnsi="Times New Roman" w:cs="Times New Roman"/>
        </w:rPr>
        <w:t xml:space="preserve"> although</w:t>
      </w:r>
      <w:del w:id="354" w:author="Jeremy Michael Beaulieu" w:date="2021-11-30T12:51:00Z">
        <w:r w:rsidR="00FA4C41" w:rsidDel="00DC7126">
          <w:rPr>
            <w:rFonts w:ascii="Times New Roman" w:eastAsiaTheme="minorEastAsia" w:hAnsi="Times New Roman" w:cs="Times New Roman"/>
          </w:rPr>
          <w:delText>,</w:delText>
        </w:r>
      </w:del>
      <w:r w:rsidR="00FA4C41">
        <w:rPr>
          <w:rFonts w:ascii="Times New Roman" w:eastAsiaTheme="minorEastAsia" w:hAnsi="Times New Roman" w:cs="Times New Roman"/>
        </w:rPr>
        <w:t xml:space="preserve"> when hidden states were included, different hidden states were allowed to have different rates.</w:t>
      </w:r>
      <w:r w:rsidR="003A5890">
        <w:rPr>
          <w:rFonts w:ascii="Times New Roman" w:eastAsiaTheme="minorEastAsia" w:hAnsi="Times New Roman" w:cs="Times New Roman"/>
        </w:rPr>
        <w:t xml:space="preserve"> </w:t>
      </w:r>
      <w:r w:rsidR="00BE7BE5">
        <w:rPr>
          <w:rFonts w:ascii="Times New Roman" w:eastAsiaTheme="minorEastAsia" w:hAnsi="Times New Roman" w:cs="Times New Roman"/>
        </w:rPr>
        <w:t xml:space="preserve">Furthermore, due to concerns with model </w:t>
      </w:r>
      <w:commentRangeStart w:id="355"/>
      <w:del w:id="356" w:author="O'Meara, Brian C" w:date="2021-12-05T23:24:00Z">
        <w:r w:rsidR="00BE7BE5" w:rsidDel="00304777">
          <w:rPr>
            <w:rFonts w:ascii="Times New Roman" w:eastAsiaTheme="minorEastAsia" w:hAnsi="Times New Roman" w:cs="Times New Roman"/>
          </w:rPr>
          <w:delText>identifiability</w:delText>
        </w:r>
      </w:del>
      <w:ins w:id="357" w:author="O'Meara, Brian C" w:date="2021-12-05T23:24:00Z">
        <w:r w:rsidR="00304777">
          <w:rPr>
            <w:rFonts w:ascii="Times New Roman" w:eastAsiaTheme="minorEastAsia" w:hAnsi="Times New Roman" w:cs="Times New Roman"/>
          </w:rPr>
          <w:t>practicality</w:t>
        </w:r>
      </w:ins>
      <w:commentRangeEnd w:id="355"/>
      <w:ins w:id="358" w:author="O'Meara, Brian C" w:date="2021-12-05T23:25:00Z">
        <w:r w:rsidR="00304777">
          <w:rPr>
            <w:rStyle w:val="CommentReference"/>
          </w:rPr>
          <w:commentReference w:id="355"/>
        </w:r>
      </w:ins>
      <w:r w:rsidR="00BE7BE5">
        <w:rPr>
          <w:rFonts w:ascii="Times New Roman" w:eastAsiaTheme="minorEastAsia" w:hAnsi="Times New Roman" w:cs="Times New Roman"/>
        </w:rPr>
        <w:t>, we constrained transitions between hidden states to be the same for observed states, but this constraint</w:t>
      </w:r>
      <w:commentRangeStart w:id="359"/>
      <w:r w:rsidR="00BE7BE5">
        <w:rPr>
          <w:rFonts w:ascii="Times New Roman" w:eastAsiaTheme="minorEastAsia" w:hAnsi="Times New Roman" w:cs="Times New Roman"/>
        </w:rPr>
        <w:t xml:space="preserve"> can be relaxed if desired</w:t>
      </w:r>
      <w:commentRangeEnd w:id="359"/>
      <w:r w:rsidR="00304777">
        <w:rPr>
          <w:rStyle w:val="CommentReference"/>
        </w:rPr>
        <w:commentReference w:id="359"/>
      </w:r>
      <w:del w:id="360" w:author="Jeremy Michael Beaulieu" w:date="2021-11-23T11:50:00Z">
        <w:r w:rsidR="00BE7BE5" w:rsidDel="00847387">
          <w:rPr>
            <w:rFonts w:ascii="Times New Roman" w:eastAsiaTheme="minorEastAsia" w:hAnsi="Times New Roman" w:cs="Times New Roman"/>
          </w:rPr>
          <w:delText xml:space="preserve"> by the user</w:delText>
        </w:r>
      </w:del>
      <w:r w:rsidR="00BE7BE5">
        <w:rPr>
          <w:rFonts w:ascii="Times New Roman" w:eastAsiaTheme="minorEastAsia" w:hAnsi="Times New Roman" w:cs="Times New Roman"/>
        </w:rPr>
        <w:t xml:space="preserve">. </w:t>
      </w:r>
      <w:r w:rsidR="00040950">
        <w:rPr>
          <w:rFonts w:ascii="Times New Roman" w:eastAsiaTheme="minorEastAsia" w:hAnsi="Times New Roman" w:cs="Times New Roman"/>
        </w:rPr>
        <w:t xml:space="preserve">The </w:t>
      </w:r>
      <w:r w:rsidR="0051009B">
        <w:rPr>
          <w:rFonts w:ascii="Times New Roman" w:eastAsiaTheme="minorEastAsia" w:hAnsi="Times New Roman" w:cs="Times New Roman"/>
        </w:rPr>
        <w:t xml:space="preserve">continuous model </w:t>
      </w:r>
      <w:r w:rsidR="00040950">
        <w:rPr>
          <w:rFonts w:ascii="Times New Roman" w:eastAsiaTheme="minorEastAsia" w:hAnsi="Times New Roman" w:cs="Times New Roman"/>
        </w:rPr>
        <w:t xml:space="preserve">structures allowable in </w:t>
      </w:r>
      <w:proofErr w:type="spellStart"/>
      <w:r w:rsidR="00040950" w:rsidRPr="009C41C8">
        <w:rPr>
          <w:rFonts w:ascii="Courier New" w:eastAsiaTheme="minorEastAsia" w:hAnsi="Courier New" w:cs="Courier New"/>
        </w:rPr>
        <w:t>hOUwie</w:t>
      </w:r>
      <w:proofErr w:type="spellEnd"/>
      <w:r w:rsidR="00040950">
        <w:rPr>
          <w:rFonts w:ascii="Times New Roman" w:eastAsiaTheme="minorEastAsia" w:hAnsi="Times New Roman" w:cs="Times New Roman"/>
        </w:rPr>
        <w:t xml:space="preserve"> are a generalized form of those allowed in </w:t>
      </w:r>
      <w:proofErr w:type="spellStart"/>
      <w:r w:rsidR="00040950" w:rsidRPr="009C41C8">
        <w:rPr>
          <w:rFonts w:ascii="Courier New" w:eastAsiaTheme="minorEastAsia" w:hAnsi="Courier New" w:cs="Courier New"/>
        </w:rPr>
        <w:t>OUwie</w:t>
      </w:r>
      <w:proofErr w:type="spellEnd"/>
      <w:r w:rsidR="00040950">
        <w:rPr>
          <w:rFonts w:ascii="Times New Roman" w:eastAsiaTheme="minorEastAsia" w:hAnsi="Times New Roman" w:cs="Times New Roman"/>
        </w:rPr>
        <w:t xml:space="preserve"> and now include models in </w:t>
      </w:r>
      <w:commentRangeStart w:id="361"/>
      <w:r w:rsidR="00040950">
        <w:rPr>
          <w:rFonts w:ascii="Times New Roman" w:eastAsiaTheme="minorEastAsia" w:hAnsi="Times New Roman" w:cs="Times New Roman"/>
        </w:rPr>
        <w:t xml:space="preserve">which only alpha varies (OU1A), only sigma </w:t>
      </w:r>
      <w:r w:rsidR="00040950">
        <w:rPr>
          <w:rFonts w:ascii="Times New Roman" w:eastAsiaTheme="minorEastAsia" w:hAnsi="Times New Roman" w:cs="Times New Roman"/>
        </w:rPr>
        <w:lastRenderedPageBreak/>
        <w:t>varies (OU1S)</w:t>
      </w:r>
      <w:commentRangeEnd w:id="361"/>
      <w:r w:rsidR="00304777">
        <w:rPr>
          <w:rStyle w:val="CommentReference"/>
        </w:rPr>
        <w:commentReference w:id="361"/>
      </w:r>
      <w:r w:rsidR="00040950">
        <w:rPr>
          <w:rFonts w:ascii="Times New Roman" w:eastAsiaTheme="minorEastAsia" w:hAnsi="Times New Roman" w:cs="Times New Roman"/>
        </w:rPr>
        <w:t xml:space="preserve">, and combinations of an OU and BM process (OUBM). </w:t>
      </w:r>
      <w:r w:rsidR="008B112C">
        <w:rPr>
          <w:rFonts w:ascii="Times New Roman" w:eastAsiaTheme="minorEastAsia" w:hAnsi="Times New Roman" w:cs="Times New Roman"/>
        </w:rPr>
        <w:t>The model structures range from completely character</w:t>
      </w:r>
      <w:ins w:id="362" w:author="Jeremy Michael Beaulieu" w:date="2021-11-23T11:51:00Z">
        <w:r w:rsidR="00847387">
          <w:rPr>
            <w:rFonts w:ascii="Times New Roman" w:eastAsiaTheme="minorEastAsia" w:hAnsi="Times New Roman" w:cs="Times New Roman"/>
          </w:rPr>
          <w:t>-</w:t>
        </w:r>
      </w:ins>
      <w:del w:id="363" w:author="Jeremy Michael Beaulieu" w:date="2021-11-23T11:51:00Z">
        <w:r w:rsidR="008B112C" w:rsidDel="00847387">
          <w:rPr>
            <w:rFonts w:ascii="Times New Roman" w:eastAsiaTheme="minorEastAsia" w:hAnsi="Times New Roman" w:cs="Times New Roman"/>
          </w:rPr>
          <w:delText xml:space="preserve"> </w:delText>
        </w:r>
      </w:del>
      <w:r w:rsidR="008B112C">
        <w:rPr>
          <w:rFonts w:ascii="Times New Roman" w:eastAsiaTheme="minorEastAsia" w:hAnsi="Times New Roman" w:cs="Times New Roman"/>
        </w:rPr>
        <w:t>dependent to character</w:t>
      </w:r>
      <w:ins w:id="364" w:author="Jeremy Michael Beaulieu" w:date="2021-11-23T11:51:00Z">
        <w:r w:rsidR="00847387">
          <w:rPr>
            <w:rFonts w:ascii="Times New Roman" w:eastAsiaTheme="minorEastAsia" w:hAnsi="Times New Roman" w:cs="Times New Roman"/>
          </w:rPr>
          <w:t>-</w:t>
        </w:r>
      </w:ins>
      <w:del w:id="365" w:author="Jeremy Michael Beaulieu" w:date="2021-11-23T11:51:00Z">
        <w:r w:rsidR="008B112C" w:rsidDel="00847387">
          <w:rPr>
            <w:rFonts w:ascii="Times New Roman" w:eastAsiaTheme="minorEastAsia" w:hAnsi="Times New Roman" w:cs="Times New Roman"/>
          </w:rPr>
          <w:delText xml:space="preserve"> </w:delText>
        </w:r>
      </w:del>
      <w:r w:rsidR="008B112C">
        <w:rPr>
          <w:rFonts w:ascii="Times New Roman" w:eastAsiaTheme="minorEastAsia" w:hAnsi="Times New Roman" w:cs="Times New Roman"/>
        </w:rPr>
        <w:t xml:space="preserve">independent. </w:t>
      </w:r>
      <w:r w:rsidR="003F1DB3">
        <w:rPr>
          <w:rFonts w:ascii="Times New Roman" w:eastAsiaTheme="minorEastAsia" w:hAnsi="Times New Roman" w:cs="Times New Roman"/>
        </w:rPr>
        <w:t>Character</w:t>
      </w:r>
      <w:ins w:id="366" w:author="Jeremy Michael Beaulieu" w:date="2021-11-23T12:14:00Z">
        <w:r w:rsidR="00751B5C">
          <w:rPr>
            <w:rFonts w:ascii="Times New Roman" w:eastAsiaTheme="minorEastAsia" w:hAnsi="Times New Roman" w:cs="Times New Roman"/>
          </w:rPr>
          <w:t>-</w:t>
        </w:r>
      </w:ins>
      <w:del w:id="367" w:author="Jeremy Michael Beaulieu" w:date="2021-11-23T12:14:00Z">
        <w:r w:rsidR="003F1DB3" w:rsidDel="00751B5C">
          <w:rPr>
            <w:rFonts w:ascii="Times New Roman" w:eastAsiaTheme="minorEastAsia" w:hAnsi="Times New Roman" w:cs="Times New Roman"/>
          </w:rPr>
          <w:delText xml:space="preserve"> </w:delText>
        </w:r>
      </w:del>
      <w:r w:rsidR="003F1DB3">
        <w:rPr>
          <w:rFonts w:ascii="Times New Roman" w:eastAsiaTheme="minorEastAsia" w:hAnsi="Times New Roman" w:cs="Times New Roman"/>
        </w:rPr>
        <w:t xml:space="preserve">dependent </w:t>
      </w:r>
      <w:r w:rsidR="00111317">
        <w:rPr>
          <w:rFonts w:ascii="Times New Roman" w:eastAsiaTheme="minorEastAsia" w:hAnsi="Times New Roman" w:cs="Times New Roman"/>
        </w:rPr>
        <w:t xml:space="preserve">(CD) </w:t>
      </w:r>
      <w:r w:rsidR="003F1DB3">
        <w:rPr>
          <w:rFonts w:ascii="Times New Roman" w:eastAsiaTheme="minorEastAsia" w:hAnsi="Times New Roman" w:cs="Times New Roman"/>
        </w:rPr>
        <w:t xml:space="preserve">models are models </w:t>
      </w:r>
      <w:r w:rsidR="00CC69D5">
        <w:rPr>
          <w:rFonts w:ascii="Times New Roman" w:eastAsiaTheme="minorEastAsia" w:hAnsi="Times New Roman" w:cs="Times New Roman"/>
        </w:rPr>
        <w:t xml:space="preserve">in </w:t>
      </w:r>
      <w:r w:rsidR="003F1DB3">
        <w:rPr>
          <w:rFonts w:ascii="Times New Roman" w:eastAsiaTheme="minorEastAsia" w:hAnsi="Times New Roman" w:cs="Times New Roman"/>
        </w:rPr>
        <w:t xml:space="preserve">which any </w:t>
      </w:r>
      <w:ins w:id="368" w:author="O'Meara, Brian C" w:date="2021-12-05T23:27:00Z">
        <w:r w:rsidR="00304777">
          <w:rPr>
            <w:rFonts w:ascii="Times New Roman" w:eastAsiaTheme="minorEastAsia" w:hAnsi="Times New Roman" w:cs="Times New Roman"/>
          </w:rPr>
          <w:t xml:space="preserve">continuous </w:t>
        </w:r>
      </w:ins>
      <w:r w:rsidR="003F1DB3">
        <w:rPr>
          <w:rFonts w:ascii="Times New Roman" w:eastAsiaTheme="minorEastAsia" w:hAnsi="Times New Roman" w:cs="Times New Roman"/>
        </w:rPr>
        <w:t xml:space="preserve">OU parameter differs between observed </w:t>
      </w:r>
      <w:ins w:id="369" w:author="O'Meara, Brian C" w:date="2021-12-05T23:27:00Z">
        <w:r w:rsidR="00304777">
          <w:rPr>
            <w:rFonts w:ascii="Times New Roman" w:eastAsiaTheme="minorEastAsia" w:hAnsi="Times New Roman" w:cs="Times New Roman"/>
          </w:rPr>
          <w:t xml:space="preserve">discrete </w:t>
        </w:r>
      </w:ins>
      <w:r w:rsidR="003F1DB3">
        <w:rPr>
          <w:rFonts w:ascii="Times New Roman" w:eastAsiaTheme="minorEastAsia" w:hAnsi="Times New Roman" w:cs="Times New Roman"/>
        </w:rPr>
        <w:t>state</w:t>
      </w:r>
      <w:r w:rsidR="00AF4F79">
        <w:rPr>
          <w:rFonts w:ascii="Times New Roman" w:eastAsiaTheme="minorEastAsia" w:hAnsi="Times New Roman" w:cs="Times New Roman"/>
        </w:rPr>
        <w:t>, wh</w:t>
      </w:r>
      <w:ins w:id="370" w:author="Jeremy Michael Beaulieu" w:date="2021-11-23T11:51:00Z">
        <w:r w:rsidR="00847387">
          <w:rPr>
            <w:rFonts w:ascii="Times New Roman" w:eastAsiaTheme="minorEastAsia" w:hAnsi="Times New Roman" w:cs="Times New Roman"/>
          </w:rPr>
          <w:t xml:space="preserve">ereas </w:t>
        </w:r>
      </w:ins>
      <w:del w:id="371" w:author="Jeremy Michael Beaulieu" w:date="2021-11-23T11:51:00Z">
        <w:r w:rsidR="00AF4F79" w:rsidDel="00847387">
          <w:rPr>
            <w:rFonts w:ascii="Times New Roman" w:eastAsiaTheme="minorEastAsia" w:hAnsi="Times New Roman" w:cs="Times New Roman"/>
          </w:rPr>
          <w:delText xml:space="preserve">ile </w:delText>
        </w:r>
      </w:del>
      <w:r w:rsidR="003F1DB3">
        <w:rPr>
          <w:rFonts w:ascii="Times New Roman" w:eastAsiaTheme="minorEastAsia" w:hAnsi="Times New Roman" w:cs="Times New Roman"/>
        </w:rPr>
        <w:t>character</w:t>
      </w:r>
      <w:ins w:id="372" w:author="Jeremy Michael Beaulieu" w:date="2021-11-23T11:51:00Z">
        <w:r w:rsidR="00847387">
          <w:rPr>
            <w:rFonts w:ascii="Times New Roman" w:eastAsiaTheme="minorEastAsia" w:hAnsi="Times New Roman" w:cs="Times New Roman"/>
          </w:rPr>
          <w:t>-</w:t>
        </w:r>
      </w:ins>
      <w:del w:id="373" w:author="Jeremy Michael Beaulieu" w:date="2021-11-23T11:51:00Z">
        <w:r w:rsidR="003F1DB3" w:rsidDel="00847387">
          <w:rPr>
            <w:rFonts w:ascii="Times New Roman" w:eastAsiaTheme="minorEastAsia" w:hAnsi="Times New Roman" w:cs="Times New Roman"/>
          </w:rPr>
          <w:delText xml:space="preserve"> </w:delText>
        </w:r>
      </w:del>
      <w:r w:rsidR="003F1DB3">
        <w:rPr>
          <w:rFonts w:ascii="Times New Roman" w:eastAsiaTheme="minorEastAsia" w:hAnsi="Times New Roman" w:cs="Times New Roman"/>
        </w:rPr>
        <w:t>independent model</w:t>
      </w:r>
      <w:r w:rsidR="00AF4F79">
        <w:rPr>
          <w:rFonts w:ascii="Times New Roman" w:eastAsiaTheme="minorEastAsia" w:hAnsi="Times New Roman" w:cs="Times New Roman"/>
        </w:rPr>
        <w:t>s</w:t>
      </w:r>
      <w:ins w:id="374" w:author="Jeremy Michael Beaulieu" w:date="2021-11-23T11:52:00Z">
        <w:r w:rsidR="00847387">
          <w:rPr>
            <w:rFonts w:ascii="Times New Roman" w:eastAsiaTheme="minorEastAsia" w:hAnsi="Times New Roman" w:cs="Times New Roman"/>
          </w:rPr>
          <w:t xml:space="preserve"> (CID)</w:t>
        </w:r>
      </w:ins>
      <w:r w:rsidR="00AF4F79">
        <w:rPr>
          <w:rFonts w:ascii="Times New Roman" w:eastAsiaTheme="minorEastAsia" w:hAnsi="Times New Roman" w:cs="Times New Roman"/>
        </w:rPr>
        <w:t xml:space="preserve"> test whether observed </w:t>
      </w:r>
      <w:ins w:id="375" w:author="O'Meara, Brian C" w:date="2021-12-05T23:27:00Z">
        <w:r w:rsidR="00304777">
          <w:rPr>
            <w:rFonts w:ascii="Times New Roman" w:eastAsiaTheme="minorEastAsia" w:hAnsi="Times New Roman" w:cs="Times New Roman"/>
          </w:rPr>
          <w:t xml:space="preserve">discrete </w:t>
        </w:r>
      </w:ins>
      <w:r w:rsidR="00AF4F79">
        <w:rPr>
          <w:rFonts w:ascii="Times New Roman" w:eastAsiaTheme="minorEastAsia" w:hAnsi="Times New Roman" w:cs="Times New Roman"/>
        </w:rPr>
        <w:t xml:space="preserve">states can be </w:t>
      </w:r>
      <w:r w:rsidR="00BD5901">
        <w:rPr>
          <w:rFonts w:ascii="Times New Roman" w:eastAsiaTheme="minorEastAsia" w:hAnsi="Times New Roman" w:cs="Times New Roman"/>
        </w:rPr>
        <w:t>described</w:t>
      </w:r>
      <w:r w:rsidR="00AF4F79">
        <w:rPr>
          <w:rFonts w:ascii="Times New Roman" w:eastAsiaTheme="minorEastAsia" w:hAnsi="Times New Roman" w:cs="Times New Roman"/>
        </w:rPr>
        <w:t xml:space="preserve"> by the same </w:t>
      </w:r>
      <w:ins w:id="376" w:author="Jeremy Michael Beaulieu" w:date="2021-11-23T11:52:00Z">
        <w:r w:rsidR="00847387">
          <w:rPr>
            <w:rFonts w:ascii="Times New Roman" w:eastAsiaTheme="minorEastAsia" w:hAnsi="Times New Roman" w:cs="Times New Roman"/>
          </w:rPr>
          <w:t xml:space="preserve">OU </w:t>
        </w:r>
      </w:ins>
      <w:r w:rsidR="00AF4F79">
        <w:rPr>
          <w:rFonts w:ascii="Times New Roman" w:eastAsiaTheme="minorEastAsia" w:hAnsi="Times New Roman" w:cs="Times New Roman"/>
        </w:rPr>
        <w:t>parameters</w:t>
      </w:r>
      <w:r w:rsidR="003F1DB3">
        <w:rPr>
          <w:rFonts w:ascii="Times New Roman" w:eastAsiaTheme="minorEastAsia" w:hAnsi="Times New Roman" w:cs="Times New Roman"/>
        </w:rPr>
        <w:t xml:space="preserve">. </w:t>
      </w:r>
      <w:r w:rsidR="00AF4F79">
        <w:rPr>
          <w:rFonts w:ascii="Times New Roman" w:eastAsiaTheme="minorEastAsia" w:hAnsi="Times New Roman" w:cs="Times New Roman"/>
        </w:rPr>
        <w:t>There are two types of character</w:t>
      </w:r>
      <w:ins w:id="377" w:author="Jeremy Michael Beaulieu" w:date="2021-11-23T11:51:00Z">
        <w:r w:rsidR="00847387">
          <w:rPr>
            <w:rFonts w:ascii="Times New Roman" w:eastAsiaTheme="minorEastAsia" w:hAnsi="Times New Roman" w:cs="Times New Roman"/>
          </w:rPr>
          <w:t>-</w:t>
        </w:r>
      </w:ins>
      <w:del w:id="378" w:author="Jeremy Michael Beaulieu" w:date="2021-11-23T11:51:00Z">
        <w:r w:rsidR="00AF4F79" w:rsidDel="00847387">
          <w:rPr>
            <w:rFonts w:ascii="Times New Roman" w:eastAsiaTheme="minorEastAsia" w:hAnsi="Times New Roman" w:cs="Times New Roman"/>
          </w:rPr>
          <w:delText xml:space="preserve"> </w:delText>
        </w:r>
      </w:del>
      <w:r w:rsidR="00AF4F79">
        <w:rPr>
          <w:rFonts w:ascii="Times New Roman" w:eastAsiaTheme="minorEastAsia" w:hAnsi="Times New Roman" w:cs="Times New Roman"/>
        </w:rPr>
        <w:t>independent model</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r w:rsidR="00FD0569">
        <w:rPr>
          <w:rFonts w:ascii="Times New Roman" w:eastAsiaTheme="minorEastAsia" w:hAnsi="Times New Roman" w:cs="Times New Roman"/>
          <w:color w:val="FF0000"/>
        </w:rPr>
        <w:t>1</w:t>
      </w:r>
      <w:r w:rsidR="006D1EDC">
        <w:rPr>
          <w:rFonts w:ascii="Times New Roman" w:eastAsiaTheme="minorEastAsia" w:hAnsi="Times New Roman" w:cs="Times New Roman"/>
        </w:rPr>
        <w:t>)</w:t>
      </w:r>
      <w:r w:rsidR="00AF4F79">
        <w:rPr>
          <w:rFonts w:ascii="Times New Roman" w:eastAsiaTheme="minorEastAsia" w:hAnsi="Times New Roman" w:cs="Times New Roman"/>
        </w:rPr>
        <w:t xml:space="preserve">. </w:t>
      </w:r>
      <w:r w:rsidR="008552CC">
        <w:rPr>
          <w:rFonts w:ascii="Times New Roman" w:eastAsiaTheme="minorEastAsia" w:hAnsi="Times New Roman" w:cs="Times New Roman"/>
        </w:rPr>
        <w:t>F</w:t>
      </w:r>
      <w:r w:rsidR="00D30CA8">
        <w:rPr>
          <w:rFonts w:ascii="Times New Roman" w:eastAsiaTheme="minorEastAsia" w:hAnsi="Times New Roman" w:cs="Times New Roman"/>
        </w:rPr>
        <w:t>irst</w:t>
      </w:r>
      <w:r w:rsidR="008552CC">
        <w:rPr>
          <w:rFonts w:ascii="Times New Roman" w:eastAsiaTheme="minorEastAsia" w:hAnsi="Times New Roman" w:cs="Times New Roman"/>
        </w:rPr>
        <w:t>,</w:t>
      </w:r>
      <w:r w:rsidR="00D30CA8">
        <w:rPr>
          <w:rFonts w:ascii="Times New Roman" w:eastAsiaTheme="minorEastAsia" w:hAnsi="Times New Roman" w:cs="Times New Roman"/>
        </w:rPr>
        <w:t xml:space="preserve"> </w:t>
      </w:r>
      <w:r w:rsidR="008552CC">
        <w:rPr>
          <w:rFonts w:ascii="Times New Roman" w:eastAsiaTheme="minorEastAsia" w:hAnsi="Times New Roman" w:cs="Times New Roman"/>
        </w:rPr>
        <w:t>character</w:t>
      </w:r>
      <w:ins w:id="379" w:author="Jeremy Michael Beaulieu" w:date="2021-11-23T11:52:00Z">
        <w:r w:rsidR="00847387">
          <w:rPr>
            <w:rFonts w:ascii="Times New Roman" w:eastAsiaTheme="minorEastAsia" w:hAnsi="Times New Roman" w:cs="Times New Roman"/>
          </w:rPr>
          <w:t>-</w:t>
        </w:r>
      </w:ins>
      <w:del w:id="380" w:author="Jeremy Michael Beaulieu" w:date="2021-11-23T11:52:00Z">
        <w:r w:rsidR="008552CC" w:rsidDel="00847387">
          <w:rPr>
            <w:rFonts w:ascii="Times New Roman" w:eastAsiaTheme="minorEastAsia" w:hAnsi="Times New Roman" w:cs="Times New Roman"/>
          </w:rPr>
          <w:delText xml:space="preserve"> </w:delText>
        </w:r>
      </w:del>
      <w:r w:rsidR="008552CC">
        <w:rPr>
          <w:rFonts w:ascii="Times New Roman" w:eastAsiaTheme="minorEastAsia" w:hAnsi="Times New Roman" w:cs="Times New Roman"/>
        </w:rPr>
        <w:t xml:space="preserve">independent models include structures </w:t>
      </w:r>
      <w:r w:rsidR="00D30CA8">
        <w:rPr>
          <w:rFonts w:ascii="Times New Roman" w:eastAsiaTheme="minorEastAsia" w:hAnsi="Times New Roman" w:cs="Times New Roman"/>
        </w:rPr>
        <w:t>where there are no differences between any OU parameters</w:t>
      </w:r>
      <w:del w:id="381" w:author="Jeremy Michael Beaulieu" w:date="2021-11-23T11:52:00Z">
        <w:r w:rsidR="00D30CA8" w:rsidDel="00847387">
          <w:rPr>
            <w:rFonts w:ascii="Times New Roman" w:eastAsiaTheme="minorEastAsia" w:hAnsi="Times New Roman" w:cs="Times New Roman"/>
          </w:rPr>
          <w:delText xml:space="preserve"> (CID)</w:delText>
        </w:r>
      </w:del>
      <w:r w:rsidR="00A05383">
        <w:rPr>
          <w:rFonts w:ascii="Times New Roman" w:eastAsiaTheme="minorEastAsia" w:hAnsi="Times New Roman" w:cs="Times New Roman"/>
        </w:rPr>
        <w:t>. Under this model the entire evolutionary history of the clade can be described by a single alpha, sigma, and optimum value</w:t>
      </w:r>
      <w:r w:rsidR="006D1EDC">
        <w:rPr>
          <w:rFonts w:ascii="Times New Roman" w:eastAsiaTheme="minorEastAsia" w:hAnsi="Times New Roman" w:cs="Times New Roman"/>
        </w:rPr>
        <w:t xml:space="preserve"> (</w:t>
      </w:r>
      <w:r w:rsidR="006D1EDC" w:rsidRPr="001A4103">
        <w:rPr>
          <w:rFonts w:ascii="Times New Roman" w:eastAsiaTheme="minorEastAsia" w:hAnsi="Times New Roman" w:cs="Times New Roman"/>
          <w:color w:val="FF0000"/>
        </w:rPr>
        <w:t xml:space="preserve">Fig. </w:t>
      </w:r>
      <w:proofErr w:type="spellStart"/>
      <w:r w:rsidR="008A5EB1">
        <w:rPr>
          <w:rFonts w:ascii="Times New Roman" w:eastAsiaTheme="minorEastAsia" w:hAnsi="Times New Roman" w:cs="Times New Roman"/>
          <w:color w:val="FF0000"/>
        </w:rPr>
        <w:t>1</w:t>
      </w:r>
      <w:r w:rsidR="006D1EDC" w:rsidRPr="001A4103">
        <w:rPr>
          <w:rFonts w:ascii="Times New Roman" w:eastAsiaTheme="minorEastAsia" w:hAnsi="Times New Roman" w:cs="Times New Roman"/>
          <w:color w:val="FF0000"/>
        </w:rPr>
        <w:t>a</w:t>
      </w:r>
      <w:proofErr w:type="spellEnd"/>
      <w:r w:rsidR="006D1EDC">
        <w:rPr>
          <w:rFonts w:ascii="Times New Roman" w:eastAsiaTheme="minorEastAsia" w:hAnsi="Times New Roman" w:cs="Times New Roman"/>
        </w:rPr>
        <w:t>)</w:t>
      </w:r>
      <w:r w:rsidR="003E3F40">
        <w:rPr>
          <w:rFonts w:ascii="Times New Roman" w:eastAsiaTheme="minorEastAsia" w:hAnsi="Times New Roman" w:cs="Times New Roman"/>
        </w:rPr>
        <w:t xml:space="preserve">. </w:t>
      </w:r>
      <w:r w:rsidR="009F4B96">
        <w:rPr>
          <w:rFonts w:ascii="Times New Roman" w:eastAsiaTheme="minorEastAsia" w:hAnsi="Times New Roman" w:cs="Times New Roman"/>
        </w:rPr>
        <w:t>To combat this potentially unrealistic assumption we introduce a character</w:t>
      </w:r>
      <w:ins w:id="382" w:author="Jeremy Michael Beaulieu" w:date="2021-11-23T12:15:00Z">
        <w:r w:rsidR="00751B5C">
          <w:rPr>
            <w:rFonts w:ascii="Times New Roman" w:eastAsiaTheme="minorEastAsia" w:hAnsi="Times New Roman" w:cs="Times New Roman"/>
          </w:rPr>
          <w:t>-</w:t>
        </w:r>
      </w:ins>
      <w:del w:id="383" w:author="Jeremy Michael Beaulieu" w:date="2021-11-23T12:15:00Z">
        <w:r w:rsidR="009F4B96" w:rsidDel="00751B5C">
          <w:rPr>
            <w:rFonts w:ascii="Times New Roman" w:eastAsiaTheme="minorEastAsia" w:hAnsi="Times New Roman" w:cs="Times New Roman"/>
          </w:rPr>
          <w:delText xml:space="preserve"> </w:delText>
        </w:r>
      </w:del>
      <w:r w:rsidR="009F4B96">
        <w:rPr>
          <w:rFonts w:ascii="Times New Roman" w:eastAsiaTheme="minorEastAsia" w:hAnsi="Times New Roman" w:cs="Times New Roman"/>
        </w:rPr>
        <w:t xml:space="preserve">independent model which allows for differences in the OU parameters to depend upon an unobserved hidden state (CID+). This </w:t>
      </w:r>
      <w:r w:rsidR="00BD5901">
        <w:rPr>
          <w:rFonts w:ascii="Times New Roman" w:eastAsiaTheme="minorEastAsia" w:hAnsi="Times New Roman" w:cs="Times New Roman"/>
        </w:rPr>
        <w:t xml:space="preserve">addition </w:t>
      </w:r>
      <w:r w:rsidR="009F4B96">
        <w:rPr>
          <w:rFonts w:ascii="Times New Roman" w:eastAsiaTheme="minorEastAsia" w:hAnsi="Times New Roman" w:cs="Times New Roman"/>
        </w:rPr>
        <w:t>allows for heterogeneity within the evolutionary process without the necessity of it being linked to a focal trait</w:t>
      </w:r>
      <w:r w:rsidR="00464BDC">
        <w:rPr>
          <w:rFonts w:ascii="Times New Roman" w:eastAsiaTheme="minorEastAsia" w:hAnsi="Times New Roman" w:cs="Times New Roman"/>
        </w:rPr>
        <w:t xml:space="preserve"> (</w:t>
      </w:r>
      <w:r w:rsidR="00464BDC" w:rsidRPr="001A4103">
        <w:rPr>
          <w:rFonts w:ascii="Times New Roman" w:eastAsiaTheme="minorEastAsia" w:hAnsi="Times New Roman" w:cs="Times New Roman"/>
          <w:color w:val="FF0000"/>
        </w:rPr>
        <w:t xml:space="preserve">Fig. </w:t>
      </w:r>
      <w:proofErr w:type="spellStart"/>
      <w:r w:rsidR="008A5EB1">
        <w:rPr>
          <w:rFonts w:ascii="Times New Roman" w:eastAsiaTheme="minorEastAsia" w:hAnsi="Times New Roman" w:cs="Times New Roman"/>
          <w:color w:val="FF0000"/>
        </w:rPr>
        <w:t>1</w:t>
      </w:r>
      <w:r w:rsidR="00464BDC" w:rsidRPr="001A4103">
        <w:rPr>
          <w:rFonts w:ascii="Times New Roman" w:eastAsiaTheme="minorEastAsia" w:hAnsi="Times New Roman" w:cs="Times New Roman"/>
          <w:color w:val="FF0000"/>
        </w:rPr>
        <w:t>c</w:t>
      </w:r>
      <w:proofErr w:type="spellEnd"/>
      <w:r w:rsidR="00464BDC">
        <w:rPr>
          <w:rFonts w:ascii="Times New Roman" w:eastAsiaTheme="minorEastAsia" w:hAnsi="Times New Roman" w:cs="Times New Roman"/>
        </w:rPr>
        <w:t>)</w:t>
      </w:r>
      <w:r w:rsidR="009F4B96">
        <w:rPr>
          <w:rFonts w:ascii="Times New Roman" w:eastAsiaTheme="minorEastAsia" w:hAnsi="Times New Roman" w:cs="Times New Roman"/>
        </w:rPr>
        <w:t xml:space="preserve">. </w:t>
      </w:r>
      <w:r w:rsidR="001D454F">
        <w:rPr>
          <w:rFonts w:ascii="Times New Roman" w:eastAsiaTheme="minorEastAsia" w:hAnsi="Times New Roman" w:cs="Times New Roman"/>
        </w:rPr>
        <w:t>In total we examine 22 unique model structures (2 CID, 10 CD, and 10CID+)</w:t>
      </w:r>
      <w:r w:rsidR="007F70F8">
        <w:rPr>
          <w:rFonts w:ascii="Times New Roman" w:eastAsiaTheme="minorEastAsia" w:hAnsi="Times New Roman" w:cs="Times New Roman"/>
        </w:rPr>
        <w:t xml:space="preserve">. </w:t>
      </w:r>
      <w:r w:rsidR="00681AF1">
        <w:rPr>
          <w:rFonts w:ascii="Times New Roman" w:eastAsiaTheme="minorEastAsia" w:hAnsi="Times New Roman" w:cs="Times New Roman"/>
        </w:rPr>
        <w:t>HYB models are not examined because of their increased parameter complexity. However, we find that they consistently fail to estimate well when applied to an empirical dataset, suggesting that further work needs to be done before they are viable</w:t>
      </w:r>
      <w:ins w:id="384" w:author="Jeremy Michael Beaulieu" w:date="2021-11-30T12:52:00Z">
        <w:r w:rsidR="00E4625B">
          <w:rPr>
            <w:rFonts w:ascii="Times New Roman" w:eastAsiaTheme="minorEastAsia" w:hAnsi="Times New Roman" w:cs="Times New Roman"/>
          </w:rPr>
          <w:t xml:space="preserve"> options to include in the model set</w:t>
        </w:r>
      </w:ins>
      <w:r w:rsidR="00681AF1">
        <w:rPr>
          <w:rFonts w:ascii="Times New Roman" w:eastAsiaTheme="minorEastAsia" w:hAnsi="Times New Roman" w:cs="Times New Roman"/>
        </w:rPr>
        <w:t>.</w:t>
      </w:r>
    </w:p>
    <w:p w14:paraId="3B592F3E" w14:textId="4A6DA2D1" w:rsidR="0058199B" w:rsidRDefault="006D1EDC" w:rsidP="001C30CA">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E963177" wp14:editId="12F4885C">
            <wp:extent cx="5943600" cy="3569335"/>
            <wp:effectExtent l="0" t="0" r="0" b="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6B0BF98D" w14:textId="146018EE" w:rsidR="009F0745" w:rsidRPr="00751B5C" w:rsidRDefault="009F0745">
      <w:pPr>
        <w:rPr>
          <w:rFonts w:ascii="Times New Roman" w:eastAsiaTheme="minorEastAsia" w:hAnsi="Times New Roman" w:cs="Times New Roman"/>
          <w:iCs/>
          <w:rPrChange w:id="385" w:author="Jeremy Michael Beaulieu" w:date="2021-11-23T12:15:00Z">
            <w:rPr>
              <w:rFonts w:ascii="Times New Roman" w:eastAsiaTheme="minorEastAsia" w:hAnsi="Times New Roman" w:cs="Times New Roman"/>
              <w:i/>
              <w:iCs/>
            </w:rPr>
          </w:rPrChange>
        </w:rPr>
        <w:pPrChange w:id="386" w:author="Jeremy Michael Beaulieu" w:date="2021-11-23T12:16:00Z">
          <w:pPr>
            <w:spacing w:line="360" w:lineRule="auto"/>
          </w:pPr>
        </w:pPrChange>
      </w:pPr>
      <w:r w:rsidRPr="00751B5C">
        <w:rPr>
          <w:rFonts w:ascii="Times New Roman" w:eastAsiaTheme="minorEastAsia" w:hAnsi="Times New Roman" w:cs="Times New Roman"/>
          <w:b/>
          <w:iCs/>
          <w:rPrChange w:id="387" w:author="Jeremy Michael Beaulieu" w:date="2021-11-23T12:15:00Z">
            <w:rPr>
              <w:rFonts w:ascii="Times New Roman" w:eastAsiaTheme="minorEastAsia" w:hAnsi="Times New Roman" w:cs="Times New Roman"/>
              <w:i/>
              <w:iCs/>
            </w:rPr>
          </w:rPrChange>
        </w:rPr>
        <w:t>Figure 1</w:t>
      </w:r>
      <w:r w:rsidRPr="00751B5C">
        <w:rPr>
          <w:rFonts w:ascii="Times New Roman" w:eastAsiaTheme="minorEastAsia" w:hAnsi="Times New Roman" w:cs="Times New Roman"/>
          <w:iCs/>
          <w:rPrChange w:id="388" w:author="Jeremy Michael Beaulieu" w:date="2021-11-23T12:15:00Z">
            <w:rPr>
              <w:rFonts w:ascii="Times New Roman" w:eastAsiaTheme="minorEastAsia" w:hAnsi="Times New Roman" w:cs="Times New Roman"/>
              <w:i/>
              <w:iCs/>
            </w:rPr>
          </w:rPrChange>
        </w:rPr>
        <w:t xml:space="preserve">: A state-transition diagram describing the examined </w:t>
      </w:r>
      <w:proofErr w:type="spellStart"/>
      <w:r w:rsidRPr="00751B5C">
        <w:rPr>
          <w:rFonts w:ascii="Courier New" w:eastAsiaTheme="minorEastAsia" w:hAnsi="Courier New" w:cs="Courier New"/>
          <w:iCs/>
          <w:rPrChange w:id="389" w:author="Jeremy Michael Beaulieu" w:date="2021-11-23T12:15:00Z">
            <w:rPr>
              <w:rFonts w:ascii="Courier New" w:eastAsiaTheme="minorEastAsia" w:hAnsi="Courier New" w:cs="Courier New"/>
              <w:i/>
              <w:iCs/>
            </w:rPr>
          </w:rPrChange>
        </w:rPr>
        <w:t>hOUwie</w:t>
      </w:r>
      <w:proofErr w:type="spellEnd"/>
      <w:r w:rsidRPr="00751B5C">
        <w:rPr>
          <w:rFonts w:ascii="Times New Roman" w:eastAsiaTheme="minorEastAsia" w:hAnsi="Times New Roman" w:cs="Times New Roman"/>
          <w:iCs/>
          <w:rPrChange w:id="390" w:author="Jeremy Michael Beaulieu" w:date="2021-11-23T12:15:00Z">
            <w:rPr>
              <w:rFonts w:ascii="Times New Roman" w:eastAsiaTheme="minorEastAsia" w:hAnsi="Times New Roman" w:cs="Times New Roman"/>
              <w:i/>
              <w:iCs/>
            </w:rPr>
          </w:rPrChange>
        </w:rPr>
        <w:t xml:space="preserve"> model structures. It is possible to add more complexity, such as allowing transitions between hidden states to depend </w:t>
      </w:r>
      <w:r w:rsidRPr="00751B5C">
        <w:rPr>
          <w:rFonts w:ascii="Times New Roman" w:eastAsiaTheme="minorEastAsia" w:hAnsi="Times New Roman" w:cs="Times New Roman"/>
          <w:iCs/>
          <w:rPrChange w:id="391" w:author="Jeremy Michael Beaulieu" w:date="2021-11-23T12:15:00Z">
            <w:rPr>
              <w:rFonts w:ascii="Times New Roman" w:eastAsiaTheme="minorEastAsia" w:hAnsi="Times New Roman" w:cs="Times New Roman"/>
              <w:i/>
              <w:iCs/>
            </w:rPr>
          </w:rPrChange>
        </w:rPr>
        <w:lastRenderedPageBreak/>
        <w:t xml:space="preserve">on the observed character (e.g., </w:t>
      </w:r>
      <w:proofErr w:type="spellStart"/>
      <w:r w:rsidRPr="00751B5C">
        <w:rPr>
          <w:rFonts w:ascii="Times New Roman" w:eastAsiaTheme="minorEastAsia" w:hAnsi="Times New Roman" w:cs="Times New Roman"/>
          <w:iCs/>
          <w:rPrChange w:id="392" w:author="Jeremy Michael Beaulieu" w:date="2021-11-23T12:15:00Z">
            <w:rPr>
              <w:rFonts w:ascii="Times New Roman" w:eastAsiaTheme="minorEastAsia" w:hAnsi="Times New Roman" w:cs="Times New Roman"/>
              <w:i/>
              <w:iCs/>
            </w:rPr>
          </w:rPrChange>
        </w:rPr>
        <w:t>0A</w:t>
      </w:r>
      <w:proofErr w:type="spellEnd"/>
      <w:r w:rsidRPr="00751B5C">
        <w:rPr>
          <w:rFonts w:ascii="Times New Roman" w:eastAsiaTheme="minorEastAsia" w:hAnsi="Times New Roman" w:cs="Times New Roman"/>
          <w:iCs/>
          <w:rPrChange w:id="393" w:author="Jeremy Michael Beaulieu" w:date="2021-11-23T12:15:00Z">
            <w:rPr>
              <w:rFonts w:ascii="Times New Roman" w:eastAsiaTheme="minorEastAsia" w:hAnsi="Times New Roman" w:cs="Times New Roman"/>
              <w:i/>
              <w:iCs/>
            </w:rPr>
          </w:rPrChange>
        </w:rPr>
        <w:t xml:space="preserve"> to </w:t>
      </w:r>
      <w:proofErr w:type="spellStart"/>
      <w:r w:rsidRPr="00751B5C">
        <w:rPr>
          <w:rFonts w:ascii="Times New Roman" w:eastAsiaTheme="minorEastAsia" w:hAnsi="Times New Roman" w:cs="Times New Roman"/>
          <w:iCs/>
          <w:rPrChange w:id="394" w:author="Jeremy Michael Beaulieu" w:date="2021-11-23T12:15:00Z">
            <w:rPr>
              <w:rFonts w:ascii="Times New Roman" w:eastAsiaTheme="minorEastAsia" w:hAnsi="Times New Roman" w:cs="Times New Roman"/>
              <w:i/>
              <w:iCs/>
            </w:rPr>
          </w:rPrChange>
        </w:rPr>
        <w:t>0B</w:t>
      </w:r>
      <w:proofErr w:type="spellEnd"/>
      <w:r w:rsidRPr="00751B5C">
        <w:rPr>
          <w:rFonts w:ascii="Times New Roman" w:eastAsiaTheme="minorEastAsia" w:hAnsi="Times New Roman" w:cs="Times New Roman"/>
          <w:iCs/>
          <w:rPrChange w:id="395" w:author="Jeremy Michael Beaulieu" w:date="2021-11-23T12:15:00Z">
            <w:rPr>
              <w:rFonts w:ascii="Times New Roman" w:eastAsiaTheme="minorEastAsia" w:hAnsi="Times New Roman" w:cs="Times New Roman"/>
              <w:i/>
              <w:iCs/>
            </w:rPr>
          </w:rPrChange>
        </w:rPr>
        <w:t xml:space="preserve"> differing from </w:t>
      </w:r>
      <w:proofErr w:type="spellStart"/>
      <w:r w:rsidRPr="00751B5C">
        <w:rPr>
          <w:rFonts w:ascii="Times New Roman" w:eastAsiaTheme="minorEastAsia" w:hAnsi="Times New Roman" w:cs="Times New Roman"/>
          <w:iCs/>
          <w:rPrChange w:id="396" w:author="Jeremy Michael Beaulieu" w:date="2021-11-23T12:15:00Z">
            <w:rPr>
              <w:rFonts w:ascii="Times New Roman" w:eastAsiaTheme="minorEastAsia" w:hAnsi="Times New Roman" w:cs="Times New Roman"/>
              <w:i/>
              <w:iCs/>
            </w:rPr>
          </w:rPrChange>
        </w:rPr>
        <w:t>1A</w:t>
      </w:r>
      <w:proofErr w:type="spellEnd"/>
      <w:r w:rsidRPr="00751B5C">
        <w:rPr>
          <w:rFonts w:ascii="Times New Roman" w:eastAsiaTheme="minorEastAsia" w:hAnsi="Times New Roman" w:cs="Times New Roman"/>
          <w:iCs/>
          <w:rPrChange w:id="397" w:author="Jeremy Michael Beaulieu" w:date="2021-11-23T12:15:00Z">
            <w:rPr>
              <w:rFonts w:ascii="Times New Roman" w:eastAsiaTheme="minorEastAsia" w:hAnsi="Times New Roman" w:cs="Times New Roman"/>
              <w:i/>
              <w:iCs/>
            </w:rPr>
          </w:rPrChange>
        </w:rPr>
        <w:t xml:space="preserve"> to </w:t>
      </w:r>
      <w:proofErr w:type="spellStart"/>
      <w:r w:rsidRPr="00751B5C">
        <w:rPr>
          <w:rFonts w:ascii="Times New Roman" w:eastAsiaTheme="minorEastAsia" w:hAnsi="Times New Roman" w:cs="Times New Roman"/>
          <w:iCs/>
          <w:rPrChange w:id="398" w:author="Jeremy Michael Beaulieu" w:date="2021-11-23T12:15:00Z">
            <w:rPr>
              <w:rFonts w:ascii="Times New Roman" w:eastAsiaTheme="minorEastAsia" w:hAnsi="Times New Roman" w:cs="Times New Roman"/>
              <w:i/>
              <w:iCs/>
            </w:rPr>
          </w:rPrChange>
        </w:rPr>
        <w:t>1B</w:t>
      </w:r>
      <w:proofErr w:type="spellEnd"/>
      <w:r w:rsidRPr="00751B5C">
        <w:rPr>
          <w:rFonts w:ascii="Times New Roman" w:eastAsiaTheme="minorEastAsia" w:hAnsi="Times New Roman" w:cs="Times New Roman"/>
          <w:iCs/>
          <w:rPrChange w:id="399" w:author="Jeremy Michael Beaulieu" w:date="2021-11-23T12:15:00Z">
            <w:rPr>
              <w:rFonts w:ascii="Times New Roman" w:eastAsiaTheme="minorEastAsia" w:hAnsi="Times New Roman" w:cs="Times New Roman"/>
              <w:i/>
              <w:iCs/>
            </w:rPr>
          </w:rPrChange>
        </w:rPr>
        <w:t xml:space="preserve">). The </w:t>
      </w:r>
      <w:commentRangeStart w:id="400"/>
      <w:r w:rsidRPr="00751B5C">
        <w:rPr>
          <w:rFonts w:ascii="Times New Roman" w:eastAsiaTheme="minorEastAsia" w:hAnsi="Times New Roman" w:cs="Times New Roman"/>
          <w:iCs/>
          <w:rPrChange w:id="401" w:author="Jeremy Michael Beaulieu" w:date="2021-11-23T12:15:00Z">
            <w:rPr>
              <w:rFonts w:ascii="Times New Roman" w:eastAsiaTheme="minorEastAsia" w:hAnsi="Times New Roman" w:cs="Times New Roman"/>
              <w:i/>
              <w:iCs/>
            </w:rPr>
          </w:rPrChange>
        </w:rPr>
        <w:t xml:space="preserve">identifiability </w:t>
      </w:r>
      <w:commentRangeEnd w:id="400"/>
      <w:r w:rsidR="00304777">
        <w:rPr>
          <w:rStyle w:val="CommentReference"/>
        </w:rPr>
        <w:commentReference w:id="400"/>
      </w:r>
      <w:r w:rsidRPr="00751B5C">
        <w:rPr>
          <w:rFonts w:ascii="Times New Roman" w:eastAsiaTheme="minorEastAsia" w:hAnsi="Times New Roman" w:cs="Times New Roman"/>
          <w:iCs/>
          <w:rPrChange w:id="402" w:author="Jeremy Michael Beaulieu" w:date="2021-11-23T12:15:00Z">
            <w:rPr>
              <w:rFonts w:ascii="Times New Roman" w:eastAsiaTheme="minorEastAsia" w:hAnsi="Times New Roman" w:cs="Times New Roman"/>
              <w:i/>
              <w:iCs/>
            </w:rPr>
          </w:rPrChange>
        </w:rPr>
        <w:t>of this complexity not well studied and so we choose not to include these possibilities.</w:t>
      </w:r>
    </w:p>
    <w:p w14:paraId="42E19D7F" w14:textId="77777777" w:rsidR="002C503E" w:rsidRDefault="002C503E" w:rsidP="00F51B9B">
      <w:pPr>
        <w:spacing w:line="360" w:lineRule="auto"/>
        <w:outlineLvl w:val="0"/>
        <w:rPr>
          <w:ins w:id="403" w:author="Jeremy Michael Beaulieu" w:date="2021-11-23T12:16:00Z"/>
          <w:rFonts w:ascii="Times New Roman" w:eastAsiaTheme="minorEastAsia" w:hAnsi="Times New Roman" w:cs="Times New Roman"/>
          <w:u w:val="single"/>
        </w:rPr>
      </w:pPr>
    </w:p>
    <w:p w14:paraId="04389AE1" w14:textId="77777777" w:rsidR="00B24753" w:rsidRDefault="00B24753">
      <w:pPr>
        <w:spacing w:line="360" w:lineRule="auto"/>
        <w:jc w:val="center"/>
        <w:outlineLvl w:val="0"/>
        <w:rPr>
          <w:ins w:id="404" w:author="Jeremy Michael Beaulieu" w:date="2021-11-30T11:49:00Z"/>
          <w:rFonts w:ascii="Times New Roman" w:eastAsiaTheme="minorEastAsia" w:hAnsi="Times New Roman" w:cs="Times New Roman"/>
          <w:i/>
        </w:rPr>
        <w:pPrChange w:id="405" w:author="Jeremy Michael Beaulieu" w:date="2021-11-23T12:17:00Z">
          <w:pPr>
            <w:spacing w:line="360" w:lineRule="auto"/>
            <w:outlineLvl w:val="0"/>
          </w:pPr>
        </w:pPrChange>
      </w:pPr>
    </w:p>
    <w:p w14:paraId="42C5F0C9" w14:textId="77777777" w:rsidR="00B24753" w:rsidRDefault="00B24753">
      <w:pPr>
        <w:spacing w:line="360" w:lineRule="auto"/>
        <w:jc w:val="center"/>
        <w:outlineLvl w:val="0"/>
        <w:rPr>
          <w:ins w:id="406" w:author="Jeremy Michael Beaulieu" w:date="2021-11-30T11:49:00Z"/>
          <w:rFonts w:ascii="Times New Roman" w:eastAsiaTheme="minorEastAsia" w:hAnsi="Times New Roman" w:cs="Times New Roman"/>
          <w:i/>
        </w:rPr>
        <w:pPrChange w:id="407" w:author="Jeremy Michael Beaulieu" w:date="2021-11-23T12:17:00Z">
          <w:pPr>
            <w:spacing w:line="360" w:lineRule="auto"/>
            <w:outlineLvl w:val="0"/>
          </w:pPr>
        </w:pPrChange>
      </w:pPr>
    </w:p>
    <w:p w14:paraId="5D757ACC" w14:textId="0CDAD587" w:rsidR="001B7B14" w:rsidRPr="002C503E" w:rsidRDefault="001B7B14">
      <w:pPr>
        <w:spacing w:line="360" w:lineRule="auto"/>
        <w:jc w:val="center"/>
        <w:outlineLvl w:val="0"/>
        <w:rPr>
          <w:rFonts w:ascii="Times New Roman" w:eastAsiaTheme="minorEastAsia" w:hAnsi="Times New Roman" w:cs="Times New Roman"/>
          <w:i/>
          <w:rPrChange w:id="408" w:author="Jeremy Michael Beaulieu" w:date="2021-11-23T12:17:00Z">
            <w:rPr>
              <w:rFonts w:ascii="Times New Roman" w:eastAsiaTheme="minorEastAsia" w:hAnsi="Times New Roman" w:cs="Times New Roman"/>
              <w:u w:val="single"/>
            </w:rPr>
          </w:rPrChange>
        </w:rPr>
        <w:pPrChange w:id="409" w:author="Jeremy Michael Beaulieu" w:date="2021-11-23T12:17:00Z">
          <w:pPr>
            <w:spacing w:line="360" w:lineRule="auto"/>
            <w:outlineLvl w:val="0"/>
          </w:pPr>
        </w:pPrChange>
      </w:pPr>
      <w:r w:rsidRPr="002C503E">
        <w:rPr>
          <w:rFonts w:ascii="Times New Roman" w:eastAsiaTheme="minorEastAsia" w:hAnsi="Times New Roman" w:cs="Times New Roman"/>
          <w:i/>
          <w:rPrChange w:id="410" w:author="Jeremy Michael Beaulieu" w:date="2021-11-23T12:17:00Z">
            <w:rPr>
              <w:rFonts w:ascii="Times New Roman" w:eastAsiaTheme="minorEastAsia" w:hAnsi="Times New Roman" w:cs="Times New Roman"/>
              <w:u w:val="single"/>
            </w:rPr>
          </w:rPrChange>
        </w:rPr>
        <w:t>Joint probability for all possible mappings</w:t>
      </w:r>
    </w:p>
    <w:p w14:paraId="39913EC4" w14:textId="7E80C9C3" w:rsidR="001B7B14" w:rsidRPr="00E651B3" w:rsidRDefault="00E651B3"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583A1B">
        <w:rPr>
          <w:rFonts w:ascii="Times New Roman" w:eastAsiaTheme="minorEastAsia" w:hAnsi="Times New Roman" w:cs="Times New Roman"/>
        </w:rPr>
        <w:t xml:space="preserve">Ideally, to evaluate the likelihood of a set of parameters we would marginalize the probability of the discrete and continuous characters for all possible stochastic mappings. This is computationally infeasible for </w:t>
      </w:r>
      <w:r w:rsidR="003D17A5">
        <w:rPr>
          <w:rFonts w:ascii="Times New Roman" w:eastAsiaTheme="minorEastAsia" w:hAnsi="Times New Roman" w:cs="Times New Roman"/>
        </w:rPr>
        <w:t>most empirical</w:t>
      </w:r>
      <w:r w:rsidR="00583A1B">
        <w:rPr>
          <w:rFonts w:ascii="Times New Roman" w:eastAsiaTheme="minorEastAsia" w:hAnsi="Times New Roman" w:cs="Times New Roman"/>
        </w:rPr>
        <w:t xml:space="preserve"> </w:t>
      </w:r>
      <w:r w:rsidR="003D17A5">
        <w:rPr>
          <w:rFonts w:ascii="Times New Roman" w:eastAsiaTheme="minorEastAsia" w:hAnsi="Times New Roman" w:cs="Times New Roman"/>
        </w:rPr>
        <w:t xml:space="preserve">datasets </w:t>
      </w:r>
      <w:r w:rsidR="00583A1B">
        <w:rPr>
          <w:rFonts w:ascii="Times New Roman" w:eastAsiaTheme="minorEastAsia" w:hAnsi="Times New Roman" w:cs="Times New Roman"/>
        </w:rPr>
        <w:t xml:space="preserve">and thus our approach </w:t>
      </w:r>
      <w:r w:rsidR="0088747C">
        <w:rPr>
          <w:rFonts w:ascii="Times New Roman" w:eastAsiaTheme="minorEastAsia" w:hAnsi="Times New Roman" w:cs="Times New Roman"/>
        </w:rPr>
        <w:t>samples</w:t>
      </w:r>
      <w:r w:rsidR="00583A1B">
        <w:rPr>
          <w:rFonts w:ascii="Times New Roman" w:eastAsiaTheme="minorEastAsia" w:hAnsi="Times New Roman" w:cs="Times New Roman"/>
        </w:rPr>
        <w:t xml:space="preserve"> stochastic mappings </w:t>
      </w:r>
      <w:r w:rsidR="0088747C">
        <w:rPr>
          <w:rFonts w:ascii="Times New Roman" w:eastAsiaTheme="minorEastAsia" w:hAnsi="Times New Roman" w:cs="Times New Roman"/>
        </w:rPr>
        <w:t>proportional to the</w:t>
      </w:r>
      <w:r w:rsidR="00583A1B">
        <w:rPr>
          <w:rFonts w:ascii="Times New Roman" w:eastAsiaTheme="minorEastAsia" w:hAnsi="Times New Roman" w:cs="Times New Roman"/>
        </w:rPr>
        <w:t xml:space="preserve"> discrete </w:t>
      </w:r>
      <w:r w:rsidR="0088747C">
        <w:rPr>
          <w:rFonts w:ascii="Times New Roman" w:eastAsiaTheme="minorEastAsia" w:hAnsi="Times New Roman" w:cs="Times New Roman"/>
        </w:rPr>
        <w:t xml:space="preserve">character </w:t>
      </w:r>
      <w:r w:rsidR="00583A1B">
        <w:rPr>
          <w:rFonts w:ascii="Times New Roman" w:eastAsiaTheme="minorEastAsia" w:hAnsi="Times New Roman" w:cs="Times New Roman"/>
        </w:rPr>
        <w:t>probabilities.</w:t>
      </w:r>
      <w:r w:rsidR="0088747C">
        <w:rPr>
          <w:rFonts w:ascii="Times New Roman" w:eastAsiaTheme="minorEastAsia" w:hAnsi="Times New Roman" w:cs="Times New Roman"/>
        </w:rPr>
        <w:t xml:space="preserve"> </w:t>
      </w:r>
      <w:r w:rsidR="00D257A4">
        <w:rPr>
          <w:rFonts w:ascii="Times New Roman" w:eastAsiaTheme="minorEastAsia" w:hAnsi="Times New Roman" w:cs="Times New Roman"/>
        </w:rPr>
        <w:t>However, for a small phylogenetic tree and a modest number of internodes</w:t>
      </w:r>
      <w:r w:rsidR="00141B7A">
        <w:rPr>
          <w:rFonts w:ascii="Times New Roman" w:eastAsiaTheme="minorEastAsia" w:hAnsi="Times New Roman" w:cs="Times New Roman"/>
        </w:rPr>
        <w:t>,</w:t>
      </w:r>
      <w:r w:rsidR="00D257A4">
        <w:rPr>
          <w:rFonts w:ascii="Times New Roman" w:eastAsiaTheme="minorEastAsia" w:hAnsi="Times New Roman" w:cs="Times New Roman"/>
        </w:rPr>
        <w:t xml:space="preserve"> it is possible to decompos</w:t>
      </w:r>
      <w:r w:rsidR="00141B7A">
        <w:rPr>
          <w:rFonts w:ascii="Times New Roman" w:eastAsiaTheme="minorEastAsia" w:hAnsi="Times New Roman" w:cs="Times New Roman"/>
        </w:rPr>
        <w:t>e</w:t>
      </w:r>
      <w:r w:rsidR="00D257A4">
        <w:rPr>
          <w:rFonts w:ascii="Times New Roman" w:eastAsiaTheme="minorEastAsia" w:hAnsi="Times New Roman" w:cs="Times New Roman"/>
        </w:rPr>
        <w:t xml:space="preserve"> the discrete and continuous probabilities for all potential stochastic mappings</w:t>
      </w:r>
      <w:r w:rsidR="0005093E">
        <w:rPr>
          <w:rFonts w:ascii="Times New Roman" w:eastAsiaTheme="minorEastAsia" w:hAnsi="Times New Roman" w:cs="Times New Roman"/>
        </w:rPr>
        <w:t xml:space="preserve"> and explore the theoretical properties of jointly modeling the two </w:t>
      </w:r>
      <w:del w:id="411" w:author="Jeremy Michael Beaulieu" w:date="2021-11-23T12:38:00Z">
        <w:r w:rsidR="0005093E" w:rsidDel="00D70250">
          <w:rPr>
            <w:rFonts w:ascii="Times New Roman" w:eastAsiaTheme="minorEastAsia" w:hAnsi="Times New Roman" w:cs="Times New Roman"/>
          </w:rPr>
          <w:delText xml:space="preserve">classes of </w:delText>
        </w:r>
      </w:del>
      <w:r w:rsidR="0005093E">
        <w:rPr>
          <w:rFonts w:ascii="Times New Roman" w:eastAsiaTheme="minorEastAsia" w:hAnsi="Times New Roman" w:cs="Times New Roman"/>
        </w:rPr>
        <w:t>charac</w:t>
      </w:r>
      <w:del w:id="412" w:author="Jeremy Michael Beaulieu" w:date="2021-11-23T12:21:00Z">
        <w:r w:rsidR="0005093E" w:rsidDel="00B806FB">
          <w:rPr>
            <w:rFonts w:ascii="Times New Roman" w:eastAsiaTheme="minorEastAsia" w:hAnsi="Times New Roman" w:cs="Times New Roman"/>
          </w:rPr>
          <w:delText>ac</w:delText>
        </w:r>
      </w:del>
      <w:r w:rsidR="0005093E">
        <w:rPr>
          <w:rFonts w:ascii="Times New Roman" w:eastAsiaTheme="minorEastAsia" w:hAnsi="Times New Roman" w:cs="Times New Roman"/>
        </w:rPr>
        <w:t>ter</w:t>
      </w:r>
      <w:ins w:id="413" w:author="Jeremy Michael Beaulieu" w:date="2021-11-23T12:38:00Z">
        <w:r w:rsidR="00D70250">
          <w:rPr>
            <w:rFonts w:ascii="Times New Roman" w:eastAsiaTheme="minorEastAsia" w:hAnsi="Times New Roman" w:cs="Times New Roman"/>
          </w:rPr>
          <w:t xml:space="preserve"> classes</w:t>
        </w:r>
      </w:ins>
      <w:r w:rsidR="00D257A4">
        <w:rPr>
          <w:rFonts w:ascii="Times New Roman" w:eastAsiaTheme="minorEastAsia" w:hAnsi="Times New Roman" w:cs="Times New Roman"/>
        </w:rPr>
        <w:t>.</w:t>
      </w:r>
      <w:r w:rsidR="00141B7A">
        <w:rPr>
          <w:rFonts w:ascii="Times New Roman" w:eastAsiaTheme="minorEastAsia" w:hAnsi="Times New Roman" w:cs="Times New Roman"/>
        </w:rPr>
        <w:t xml:space="preserve"> </w:t>
      </w:r>
      <w:r w:rsidR="008C6BAF">
        <w:rPr>
          <w:rFonts w:ascii="Times New Roman" w:eastAsiaTheme="minorEastAsia" w:hAnsi="Times New Roman" w:cs="Times New Roman"/>
        </w:rPr>
        <w:t>We expect a calculation of</w:t>
      </w:r>
      <w:r w:rsidR="00141B7A">
        <w:rPr>
          <w:rFonts w:ascii="Times New Roman" w:eastAsiaTheme="minorEastAsia" w:hAnsi="Times New Roman" w:cs="Times New Roman"/>
        </w:rPr>
        <w:t xml:space="preserve"> joint probabilit</w:t>
      </w:r>
      <w:r w:rsidR="008C6BAF">
        <w:rPr>
          <w:rFonts w:ascii="Times New Roman" w:eastAsiaTheme="minorEastAsia" w:hAnsi="Times New Roman" w:cs="Times New Roman"/>
        </w:rPr>
        <w:t>ies</w:t>
      </w:r>
      <w:r w:rsidR="00141B7A">
        <w:rPr>
          <w:rFonts w:ascii="Times New Roman" w:eastAsiaTheme="minorEastAsia" w:hAnsi="Times New Roman" w:cs="Times New Roman"/>
        </w:rPr>
        <w:t xml:space="preserve"> to be important in cases where the continuous character and discrete character probabilities are not perfectly correlated. In these cases, the highest overall likelihood may not be the highest individual </w:t>
      </w:r>
      <w:r w:rsidR="00C52462">
        <w:rPr>
          <w:rFonts w:ascii="Times New Roman" w:eastAsiaTheme="minorEastAsia" w:hAnsi="Times New Roman" w:cs="Times New Roman"/>
        </w:rPr>
        <w:t>combination of the</w:t>
      </w:r>
      <w:r w:rsidR="00BA54FD">
        <w:rPr>
          <w:rFonts w:ascii="Times New Roman" w:eastAsiaTheme="minorEastAsia" w:hAnsi="Times New Roman" w:cs="Times New Roman"/>
        </w:rPr>
        <w:t xml:space="preserve"> highest</w:t>
      </w:r>
      <w:r w:rsidR="00C52462">
        <w:rPr>
          <w:rFonts w:ascii="Times New Roman" w:eastAsiaTheme="minorEastAsia" w:hAnsi="Times New Roman" w:cs="Times New Roman"/>
        </w:rPr>
        <w:t xml:space="preserve"> </w:t>
      </w:r>
      <w:r w:rsidR="00141B7A">
        <w:rPr>
          <w:rFonts w:ascii="Times New Roman" w:eastAsiaTheme="minorEastAsia" w:hAnsi="Times New Roman" w:cs="Times New Roman"/>
        </w:rPr>
        <w:t>marginal probabilities of the discrete and continuous character.</w:t>
      </w:r>
      <w:r w:rsidR="002F501B">
        <w:rPr>
          <w:rFonts w:ascii="Times New Roman" w:eastAsiaTheme="minorEastAsia" w:hAnsi="Times New Roman" w:cs="Times New Roman"/>
        </w:rPr>
        <w:t xml:space="preserve"> </w:t>
      </w:r>
      <w:r w:rsidR="008C6BAF">
        <w:rPr>
          <w:rFonts w:ascii="Times New Roman" w:eastAsiaTheme="minorEastAsia" w:hAnsi="Times New Roman" w:cs="Times New Roman"/>
        </w:rPr>
        <w:t xml:space="preserve">To </w:t>
      </w:r>
      <w:r w:rsidR="002F501B">
        <w:rPr>
          <w:rFonts w:ascii="Times New Roman" w:eastAsiaTheme="minorEastAsia" w:hAnsi="Times New Roman" w:cs="Times New Roman"/>
        </w:rPr>
        <w:t>examine this</w:t>
      </w:r>
      <w:del w:id="414" w:author="Jeremy Michael Beaulieu" w:date="2021-11-23T12:39:00Z">
        <w:r w:rsidR="002F501B" w:rsidDel="00D70250">
          <w:rPr>
            <w:rFonts w:ascii="Times New Roman" w:eastAsiaTheme="minorEastAsia" w:hAnsi="Times New Roman" w:cs="Times New Roman"/>
          </w:rPr>
          <w:delText xml:space="preserve"> </w:delText>
        </w:r>
        <w:r w:rsidR="00BA54FD" w:rsidDel="00D70250">
          <w:rPr>
            <w:rFonts w:ascii="Times New Roman" w:eastAsiaTheme="minorEastAsia" w:hAnsi="Times New Roman" w:cs="Times New Roman"/>
          </w:rPr>
          <w:delText>assumption</w:delText>
        </w:r>
      </w:del>
      <w:r w:rsidR="00BA54FD">
        <w:rPr>
          <w:rFonts w:ascii="Times New Roman" w:eastAsiaTheme="minorEastAsia" w:hAnsi="Times New Roman" w:cs="Times New Roman"/>
        </w:rPr>
        <w:t>,</w:t>
      </w:r>
      <w:r w:rsidR="002F501B">
        <w:rPr>
          <w:rFonts w:ascii="Times New Roman" w:eastAsiaTheme="minorEastAsia" w:hAnsi="Times New Roman" w:cs="Times New Roman"/>
        </w:rPr>
        <w:t xml:space="preserve"> we create</w:t>
      </w:r>
      <w:ins w:id="415" w:author="Jeremy Michael Beaulieu" w:date="2021-11-23T12:39:00Z">
        <w:r w:rsidR="00D70250">
          <w:rPr>
            <w:rFonts w:ascii="Times New Roman" w:eastAsiaTheme="minorEastAsia" w:hAnsi="Times New Roman" w:cs="Times New Roman"/>
          </w:rPr>
          <w:t>d</w:t>
        </w:r>
      </w:ins>
      <w:r w:rsidR="008C6BAF">
        <w:rPr>
          <w:rFonts w:ascii="Times New Roman" w:eastAsiaTheme="minorEastAsia" w:hAnsi="Times New Roman" w:cs="Times New Roman"/>
        </w:rPr>
        <w:t xml:space="preserve"> </w:t>
      </w:r>
      <w:r w:rsidR="00172559">
        <w:rPr>
          <w:rFonts w:ascii="Times New Roman" w:eastAsiaTheme="minorEastAsia" w:hAnsi="Times New Roman" w:cs="Times New Roman"/>
        </w:rPr>
        <w:t xml:space="preserve">a pectinate phylogeny with four </w:t>
      </w:r>
      <w:del w:id="416" w:author="O'Meara, Brian C" w:date="2021-12-05T23:29:00Z">
        <w:r w:rsidR="00172559" w:rsidDel="00304777">
          <w:rPr>
            <w:rFonts w:ascii="Times New Roman" w:eastAsiaTheme="minorEastAsia" w:hAnsi="Times New Roman" w:cs="Times New Roman"/>
          </w:rPr>
          <w:delText xml:space="preserve">branches </w:delText>
        </w:r>
      </w:del>
      <w:ins w:id="417" w:author="O'Meara, Brian C" w:date="2021-12-05T23:29:00Z">
        <w:r w:rsidR="00304777">
          <w:rPr>
            <w:rFonts w:ascii="Times New Roman" w:eastAsiaTheme="minorEastAsia" w:hAnsi="Times New Roman" w:cs="Times New Roman"/>
          </w:rPr>
          <w:t>taxa</w:t>
        </w:r>
      </w:ins>
      <w:del w:id="418" w:author="O'Meara, Brian C" w:date="2021-12-05T23:29:00Z">
        <w:r w:rsidR="00172559" w:rsidDel="00304777">
          <w:rPr>
            <w:rFonts w:ascii="Times New Roman" w:eastAsiaTheme="minorEastAsia" w:hAnsi="Times New Roman" w:cs="Times New Roman"/>
          </w:rPr>
          <w:delText>and a height of one</w:delText>
        </w:r>
      </w:del>
      <w:ins w:id="419" w:author="O'Meara, Brian C" w:date="2021-12-05T23:29:00Z">
        <w:r w:rsidR="000E19FC">
          <w:rPr>
            <w:rFonts w:ascii="Times New Roman" w:eastAsiaTheme="minorEastAsia" w:hAnsi="Times New Roman" w:cs="Times New Roman"/>
          </w:rPr>
          <w:t xml:space="preserve"> which</w:t>
        </w:r>
      </w:ins>
      <w:del w:id="420" w:author="O'Meara, Brian C" w:date="2021-12-05T23:29:00Z">
        <w:r w:rsidR="008C6BAF" w:rsidDel="000E19FC">
          <w:rPr>
            <w:rFonts w:ascii="Times New Roman" w:eastAsiaTheme="minorEastAsia" w:hAnsi="Times New Roman" w:cs="Times New Roman"/>
          </w:rPr>
          <w:delText>,</w:delText>
        </w:r>
      </w:del>
      <w:r w:rsidR="008C6BAF">
        <w:rPr>
          <w:rFonts w:ascii="Times New Roman" w:eastAsiaTheme="minorEastAsia" w:hAnsi="Times New Roman" w:cs="Times New Roman"/>
        </w:rPr>
        <w:t xml:space="preserve"> is matched to</w:t>
      </w:r>
      <w:r w:rsidR="00733547">
        <w:rPr>
          <w:rFonts w:ascii="Times New Roman" w:eastAsiaTheme="minorEastAsia" w:hAnsi="Times New Roman" w:cs="Times New Roman"/>
        </w:rPr>
        <w:t xml:space="preserve"> a</w:t>
      </w:r>
      <w:r w:rsidR="00E93AAF">
        <w:rPr>
          <w:rFonts w:ascii="Times New Roman" w:eastAsiaTheme="minorEastAsia" w:hAnsi="Times New Roman" w:cs="Times New Roman"/>
        </w:rPr>
        <w:t>ll possible binary discrete variable datasets</w:t>
      </w:r>
      <w:r w:rsidR="00733547">
        <w:rPr>
          <w:rFonts w:ascii="Times New Roman" w:eastAsiaTheme="minorEastAsia" w:hAnsi="Times New Roman" w:cs="Times New Roman"/>
        </w:rPr>
        <w:t>.</w:t>
      </w:r>
      <w:r w:rsidR="00501C20">
        <w:rPr>
          <w:rFonts w:ascii="Times New Roman" w:eastAsiaTheme="minorEastAsia" w:hAnsi="Times New Roman" w:cs="Times New Roman"/>
        </w:rPr>
        <w:t xml:space="preserve"> </w:t>
      </w:r>
      <w:r w:rsidR="00E93AAF">
        <w:rPr>
          <w:rFonts w:ascii="Times New Roman" w:eastAsiaTheme="minorEastAsia" w:hAnsi="Times New Roman" w:cs="Times New Roman"/>
        </w:rPr>
        <w:t>In total, there are 16 combinations of a binary variable for a four-taxon tree</w:t>
      </w:r>
      <w:r w:rsidR="00380A6B">
        <w:rPr>
          <w:rFonts w:ascii="Times New Roman" w:eastAsiaTheme="minorEastAsia" w:hAnsi="Times New Roman" w:cs="Times New Roman"/>
        </w:rPr>
        <w:t>, but only 14 when invariant datasets are excluded</w:t>
      </w:r>
      <w:r w:rsidR="00E93AAF">
        <w:rPr>
          <w:rFonts w:ascii="Times New Roman" w:eastAsiaTheme="minorEastAsia" w:hAnsi="Times New Roman" w:cs="Times New Roman"/>
        </w:rPr>
        <w:t>. For each dataset we assign a continuous trait value that can be considered character-dependent by assigning discrete state 0 a continuous value of 5 and discrete state 1 a continuous value of 1</w:t>
      </w:r>
      <w:r w:rsidR="007929BB">
        <w:rPr>
          <w:rFonts w:ascii="Times New Roman" w:eastAsiaTheme="minorEastAsia" w:hAnsi="Times New Roman" w:cs="Times New Roman"/>
        </w:rPr>
        <w:t>0</w:t>
      </w:r>
      <w:r w:rsidR="00E93AAF">
        <w:rPr>
          <w:rFonts w:ascii="Times New Roman" w:eastAsiaTheme="minorEastAsia" w:hAnsi="Times New Roman" w:cs="Times New Roman"/>
        </w:rPr>
        <w:t>. This dataset should be consistent with an expectation of joint and marginal probabilities differing</w:t>
      </w:r>
      <w:r w:rsidR="00BA54FD">
        <w:rPr>
          <w:rFonts w:ascii="Times New Roman" w:eastAsiaTheme="minorEastAsia" w:hAnsi="Times New Roman" w:cs="Times New Roman"/>
        </w:rPr>
        <w:t xml:space="preserve"> because there is a clear association between discrete and continuous values</w:t>
      </w:r>
      <w:r w:rsidR="00E93AAF">
        <w:rPr>
          <w:rFonts w:ascii="Times New Roman" w:eastAsiaTheme="minorEastAsia" w:hAnsi="Times New Roman" w:cs="Times New Roman"/>
        </w:rPr>
        <w:t xml:space="preserve">. </w:t>
      </w:r>
      <w:r w:rsidR="00B32CD9">
        <w:rPr>
          <w:rFonts w:ascii="Times New Roman" w:eastAsiaTheme="minorEastAsia" w:hAnsi="Times New Roman" w:cs="Times New Roman"/>
        </w:rPr>
        <w:t>We can then examine the contributions of each stochastic map to the overall likelihood, as well as the contributions of the discrete and continuous probabilities to the joint probability</w:t>
      </w:r>
      <w:r w:rsidR="00E93AAF">
        <w:rPr>
          <w:rFonts w:ascii="Times New Roman" w:eastAsiaTheme="minorEastAsia" w:hAnsi="Times New Roman" w:cs="Times New Roman"/>
        </w:rPr>
        <w:t xml:space="preserve"> by plotting the correlation between the discrete and continuous </w:t>
      </w:r>
      <w:r w:rsidR="005934D5">
        <w:rPr>
          <w:rFonts w:ascii="Times New Roman" w:eastAsiaTheme="minorEastAsia" w:hAnsi="Times New Roman" w:cs="Times New Roman"/>
        </w:rPr>
        <w:t>probabilities</w:t>
      </w:r>
      <w:r w:rsidR="00E93AAF">
        <w:rPr>
          <w:rFonts w:ascii="Times New Roman" w:eastAsiaTheme="minorEastAsia" w:hAnsi="Times New Roman" w:cs="Times New Roman"/>
        </w:rPr>
        <w:t xml:space="preserve">. </w:t>
      </w:r>
    </w:p>
    <w:p w14:paraId="60F05B71" w14:textId="77777777" w:rsidR="002C0BCF" w:rsidRDefault="002C0BCF">
      <w:pPr>
        <w:spacing w:line="360" w:lineRule="auto"/>
        <w:jc w:val="center"/>
        <w:outlineLvl w:val="0"/>
        <w:rPr>
          <w:ins w:id="421" w:author="Jeremy Michael Beaulieu" w:date="2021-11-23T12:27:00Z"/>
          <w:rFonts w:ascii="Times New Roman" w:eastAsiaTheme="minorEastAsia" w:hAnsi="Times New Roman" w:cs="Times New Roman"/>
          <w:i/>
        </w:rPr>
        <w:pPrChange w:id="422" w:author="Jeremy Michael Beaulieu" w:date="2021-11-23T12:27:00Z">
          <w:pPr>
            <w:spacing w:line="360" w:lineRule="auto"/>
            <w:outlineLvl w:val="0"/>
          </w:pPr>
        </w:pPrChange>
      </w:pPr>
    </w:p>
    <w:p w14:paraId="5051101C" w14:textId="6ED697FA" w:rsidR="00E307E3" w:rsidRPr="002C0BCF" w:rsidRDefault="00E307E3">
      <w:pPr>
        <w:spacing w:line="360" w:lineRule="auto"/>
        <w:jc w:val="center"/>
        <w:outlineLvl w:val="0"/>
        <w:rPr>
          <w:rFonts w:ascii="Times New Roman" w:eastAsiaTheme="minorEastAsia" w:hAnsi="Times New Roman" w:cs="Times New Roman"/>
          <w:i/>
          <w:rPrChange w:id="423" w:author="Jeremy Michael Beaulieu" w:date="2021-11-23T12:27:00Z">
            <w:rPr>
              <w:rFonts w:ascii="Times New Roman" w:eastAsiaTheme="minorEastAsia" w:hAnsi="Times New Roman" w:cs="Times New Roman"/>
              <w:u w:val="single"/>
            </w:rPr>
          </w:rPrChange>
        </w:rPr>
        <w:pPrChange w:id="424" w:author="Jeremy Michael Beaulieu" w:date="2021-11-23T12:27:00Z">
          <w:pPr>
            <w:spacing w:line="360" w:lineRule="auto"/>
            <w:outlineLvl w:val="0"/>
          </w:pPr>
        </w:pPrChange>
      </w:pPr>
      <w:r w:rsidRPr="002C0BCF">
        <w:rPr>
          <w:rFonts w:ascii="Times New Roman" w:eastAsiaTheme="minorEastAsia" w:hAnsi="Times New Roman" w:cs="Times New Roman"/>
          <w:i/>
          <w:rPrChange w:id="425" w:author="Jeremy Michael Beaulieu" w:date="2021-11-23T12:27:00Z">
            <w:rPr>
              <w:rFonts w:ascii="Times New Roman" w:eastAsiaTheme="minorEastAsia" w:hAnsi="Times New Roman" w:cs="Times New Roman"/>
              <w:u w:val="single"/>
            </w:rPr>
          </w:rPrChange>
        </w:rPr>
        <w:t>Simulation study</w:t>
      </w:r>
    </w:p>
    <w:p w14:paraId="5DE9A696" w14:textId="55375870" w:rsidR="00E307E3" w:rsidRDefault="00E307E3">
      <w:pPr>
        <w:spacing w:line="360" w:lineRule="auto"/>
        <w:rPr>
          <w:rFonts w:ascii="Times New Roman" w:eastAsiaTheme="minorEastAsia" w:hAnsi="Times New Roman" w:cs="Times New Roman"/>
        </w:rPr>
        <w:pPrChange w:id="426" w:author="Jeremy Michael Beaulieu" w:date="2021-11-23T12:27:00Z">
          <w:pPr>
            <w:spacing w:line="360" w:lineRule="auto"/>
            <w:ind w:firstLine="720"/>
          </w:pPr>
        </w:pPrChange>
      </w:pPr>
      <w:r>
        <w:rPr>
          <w:rFonts w:ascii="Times New Roman" w:eastAsiaTheme="minorEastAsia" w:hAnsi="Times New Roman" w:cs="Times New Roman"/>
        </w:rPr>
        <w:t xml:space="preserve">We evaluated the performance of the </w:t>
      </w:r>
      <w:proofErr w:type="spellStart"/>
      <w:r w:rsidRPr="004A29AA">
        <w:rPr>
          <w:rFonts w:ascii="Courier New" w:eastAsiaTheme="minorEastAsia" w:hAnsi="Courier New" w:cs="Courier New"/>
        </w:rPr>
        <w:t>hOUwie</w:t>
      </w:r>
      <w:proofErr w:type="spellEnd"/>
      <w:r>
        <w:rPr>
          <w:rFonts w:ascii="Times New Roman" w:eastAsiaTheme="minorEastAsia" w:hAnsi="Times New Roman" w:cs="Times New Roman"/>
        </w:rPr>
        <w:t xml:space="preserve"> model </w:t>
      </w:r>
      <w:r w:rsidR="00967200">
        <w:rPr>
          <w:rFonts w:ascii="Times New Roman" w:eastAsiaTheme="minorEastAsia" w:hAnsi="Times New Roman" w:cs="Times New Roman"/>
        </w:rPr>
        <w:t xml:space="preserve">using </w:t>
      </w:r>
      <w:r w:rsidR="00FE7BFF">
        <w:rPr>
          <w:rFonts w:ascii="Times New Roman" w:eastAsiaTheme="minorEastAsia" w:hAnsi="Times New Roman" w:cs="Times New Roman"/>
        </w:rPr>
        <w:t>880</w:t>
      </w:r>
      <w:r>
        <w:rPr>
          <w:rFonts w:ascii="Times New Roman" w:eastAsiaTheme="minorEastAsia" w:hAnsi="Times New Roman" w:cs="Times New Roman"/>
        </w:rPr>
        <w:t xml:space="preserve"> simulat</w:t>
      </w:r>
      <w:r w:rsidR="00967200">
        <w:rPr>
          <w:rFonts w:ascii="Times New Roman" w:eastAsiaTheme="minorEastAsia" w:hAnsi="Times New Roman" w:cs="Times New Roman"/>
        </w:rPr>
        <w:t>ed phylogenetic dataset</w:t>
      </w:r>
      <w:r w:rsidR="00FE7BFF">
        <w:rPr>
          <w:rFonts w:ascii="Times New Roman" w:eastAsiaTheme="minorEastAsia" w:hAnsi="Times New Roman" w:cs="Times New Roman"/>
        </w:rPr>
        <w:t>s</w:t>
      </w:r>
      <w:r w:rsidR="00967200">
        <w:rPr>
          <w:rFonts w:ascii="Times New Roman" w:eastAsiaTheme="minorEastAsia" w:hAnsi="Times New Roman" w:cs="Times New Roman"/>
        </w:rPr>
        <w:t xml:space="preserve">. For each dataset, we simulated a </w:t>
      </w:r>
      <w:r w:rsidR="00D41DF0">
        <w:rPr>
          <w:rFonts w:ascii="Times New Roman" w:eastAsiaTheme="minorEastAsia" w:hAnsi="Times New Roman" w:cs="Times New Roman"/>
        </w:rPr>
        <w:t xml:space="preserve">100-tip </w:t>
      </w:r>
      <w:r>
        <w:rPr>
          <w:rFonts w:ascii="Times New Roman" w:eastAsiaTheme="minorEastAsia" w:hAnsi="Times New Roman" w:cs="Times New Roman"/>
        </w:rPr>
        <w:t>pure</w:t>
      </w:r>
      <w:r w:rsidR="00967200">
        <w:rPr>
          <w:rFonts w:ascii="Times New Roman" w:eastAsiaTheme="minorEastAsia" w:hAnsi="Times New Roman" w:cs="Times New Roman"/>
        </w:rPr>
        <w:t xml:space="preserve"> </w:t>
      </w:r>
      <w:r>
        <w:rPr>
          <w:rFonts w:ascii="Times New Roman" w:eastAsiaTheme="minorEastAsia" w:hAnsi="Times New Roman" w:cs="Times New Roman"/>
        </w:rPr>
        <w:t xml:space="preserve">birth phylogenetic tree </w:t>
      </w:r>
      <w:r w:rsidR="00967200">
        <w:rPr>
          <w:rFonts w:ascii="Times New Roman" w:eastAsiaTheme="minorEastAsia" w:hAnsi="Times New Roman" w:cs="Times New Roman"/>
        </w:rPr>
        <w:t>with</w:t>
      </w:r>
      <w:r w:rsidR="00CA1917">
        <w:rPr>
          <w:rFonts w:ascii="Times New Roman" w:eastAsiaTheme="minorEastAsia" w:hAnsi="Times New Roman" w:cs="Times New Roman"/>
        </w:rPr>
        <w:t xml:space="preserve"> </w:t>
      </w:r>
      <m:oMath>
        <m:r>
          <w:rPr>
            <w:rFonts w:ascii="Cambria Math" w:eastAsiaTheme="minorEastAsia" w:hAnsi="Cambria Math" w:cs="Times New Roman"/>
          </w:rPr>
          <m:t>λ=1</m:t>
        </m:r>
      </m:oMath>
      <w:r w:rsidR="00967200">
        <w:rPr>
          <w:rFonts w:ascii="Times New Roman" w:eastAsiaTheme="minorEastAsia" w:hAnsi="Times New Roman" w:cs="Times New Roman"/>
        </w:rPr>
        <w:t xml:space="preserve">, and rescaled tree height to 1. </w:t>
      </w:r>
      <w:r w:rsidR="00C922A2">
        <w:rPr>
          <w:rFonts w:ascii="Times New Roman" w:eastAsiaTheme="minorEastAsia" w:hAnsi="Times New Roman" w:cs="Times New Roman"/>
        </w:rPr>
        <w:t xml:space="preserve">We simulated a two discrete state dataset under a variety of BM and OU models. The root state was sampled in equal proportions of state 1 and 2. </w:t>
      </w:r>
      <w:r w:rsidR="00CA1917">
        <w:rPr>
          <w:rFonts w:ascii="Times New Roman" w:eastAsiaTheme="minorEastAsia" w:hAnsi="Times New Roman" w:cs="Times New Roman"/>
        </w:rPr>
        <w:t xml:space="preserve">The parameters used to generate </w:t>
      </w:r>
      <w:r w:rsidR="00CA1917">
        <w:rPr>
          <w:rFonts w:ascii="Times New Roman" w:eastAsiaTheme="minorEastAsia" w:hAnsi="Times New Roman" w:cs="Times New Roman"/>
        </w:rPr>
        <w:lastRenderedPageBreak/>
        <w:t xml:space="preserve">a phenotypic dataset depend on the structure of the generating model. For example, an OUM model and OU1 model can have identical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 α, and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CA1917">
        <w:rPr>
          <w:rFonts w:ascii="Times New Roman" w:eastAsiaTheme="minorEastAsia" w:hAnsi="Times New Roman" w:cs="Times New Roman"/>
        </w:rPr>
        <w:t xml:space="preserve">, but they must differ in </w:t>
      </w:r>
      <m:oMath>
        <m:r>
          <w:rPr>
            <w:rFonts w:ascii="Cambria Math" w:eastAsiaTheme="minorEastAsia" w:hAnsi="Cambria Math" w:cs="Times New Roman"/>
          </w:rPr>
          <m:t>θ</m:t>
        </m:r>
      </m:oMath>
      <w:r w:rsidR="00CA1917">
        <w:rPr>
          <w:rFonts w:ascii="Times New Roman" w:eastAsiaTheme="minorEastAsia" w:hAnsi="Times New Roman" w:cs="Times New Roman"/>
        </w:rPr>
        <w:t xml:space="preserve"> or else OUM will collapse into OU1. </w:t>
      </w:r>
      <w:r w:rsidR="00166FE9">
        <w:rPr>
          <w:rFonts w:ascii="Times New Roman" w:eastAsiaTheme="minorEastAsia" w:hAnsi="Times New Roman" w:cs="Times New Roman"/>
        </w:rPr>
        <w:t xml:space="preserve">Thus, we set parameter “baselines” at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 and θ=12</m:t>
        </m:r>
      </m:oMath>
      <w:r w:rsidR="00166FE9">
        <w:rPr>
          <w:rFonts w:ascii="Times New Roman" w:eastAsiaTheme="minorEastAsia" w:hAnsi="Times New Roman" w:cs="Times New Roman"/>
        </w:rPr>
        <w:t>, which were doubled if the model structure allowed the parameter to vary</w:t>
      </w:r>
      <w:r w:rsidR="00D41DF0">
        <w:rPr>
          <w:rFonts w:ascii="Times New Roman" w:eastAsiaTheme="minorEastAsia" w:hAnsi="Times New Roman" w:cs="Times New Roman"/>
        </w:rPr>
        <w:t xml:space="preserve"> (consistent with the approach taken in </w:t>
      </w:r>
      <w:r w:rsidR="00D41DF0">
        <w:rPr>
          <w:rFonts w:ascii="Times New Roman" w:eastAsiaTheme="minorEastAsia" w:hAnsi="Times New Roman" w:cs="Times New Roman"/>
        </w:rPr>
        <w:fldChar w:fldCharType="begin"/>
      </w:r>
      <w:r w:rsidR="00D41DF0">
        <w:rPr>
          <w:rFonts w:ascii="Times New Roman" w:eastAsiaTheme="minorEastAsia" w:hAnsi="Times New Roman" w:cs="Times New Roman"/>
        </w:rPr>
        <w:instrText xml:space="preserve"> ADDIN ZOTERO_ITEM CSL_CITATION {"citationID":"5HatbQmr","properties":{"custom":"Beaulieu et al. (2012)","formattedCitation":"Beaulieu et al. (2012)","plainCitation":"Beaulieu et al. (2012)","noteIndex":0},"citationItems":[{"id":1046,"uris":["http://zotero.org/users/local/X8CzRyu0/items/WL7IL8GA"],"uri":["http://zotero.org/users/local/X8CzRyu0/items/WL7IL8GA"],"itemData":{"id":1046,"type":"article-journal","container-title":"Evolution: International Journal of Organic Evolution","issue":"8","page":"2369-2383","title":"Modeling stabilizing selection: expanding the Ornstein–Uhlenbeck model of adaptive evolution","volume":"66","author":[{"family":"Beaulieu","given":"Jeremy M."},{"family":"Jhwueng","given":"Dwueng-Chwuan"},{"family":"Boettiger","given":"Carl"},{"family":"O’Meara","given":"Brian C."}],"issued":{"date-parts":[["2012"]]}}}],"schema":"https://github.com/citation-style-language/schema/raw/master/csl-citation.json"} </w:instrText>
      </w:r>
      <w:r w:rsidR="00D41DF0">
        <w:rPr>
          <w:rFonts w:ascii="Times New Roman" w:eastAsiaTheme="minorEastAsia" w:hAnsi="Times New Roman" w:cs="Times New Roman"/>
        </w:rPr>
        <w:fldChar w:fldCharType="separate"/>
      </w:r>
      <w:r w:rsidR="00D41DF0">
        <w:rPr>
          <w:rFonts w:ascii="Times New Roman" w:eastAsiaTheme="minorEastAsia" w:hAnsi="Times New Roman" w:cs="Times New Roman"/>
          <w:noProof/>
        </w:rPr>
        <w:t xml:space="preserve">Beaulieu et al. </w:t>
      </w:r>
      <w:del w:id="427" w:author="Jeremy Michael Beaulieu" w:date="2021-11-30T12:53:00Z">
        <w:r w:rsidR="00D41DF0" w:rsidDel="00E4625B">
          <w:rPr>
            <w:rFonts w:ascii="Times New Roman" w:eastAsiaTheme="minorEastAsia" w:hAnsi="Times New Roman" w:cs="Times New Roman"/>
            <w:noProof/>
          </w:rPr>
          <w:delText>(</w:delText>
        </w:r>
      </w:del>
      <w:r w:rsidR="00D41DF0">
        <w:rPr>
          <w:rFonts w:ascii="Times New Roman" w:eastAsiaTheme="minorEastAsia" w:hAnsi="Times New Roman" w:cs="Times New Roman"/>
          <w:noProof/>
        </w:rPr>
        <w:t>2012)</w:t>
      </w:r>
      <w:r w:rsidR="00D41DF0">
        <w:rPr>
          <w:rFonts w:ascii="Times New Roman" w:eastAsiaTheme="minorEastAsia" w:hAnsi="Times New Roman" w:cs="Times New Roman"/>
        </w:rPr>
        <w:fldChar w:fldCharType="end"/>
      </w:r>
      <w:del w:id="428" w:author="Jeremy Michael Beaulieu" w:date="2021-11-30T12:53:00Z">
        <w:r w:rsidR="00D41DF0" w:rsidDel="00E4625B">
          <w:rPr>
            <w:rFonts w:ascii="Times New Roman" w:eastAsiaTheme="minorEastAsia" w:hAnsi="Times New Roman" w:cs="Times New Roman"/>
          </w:rPr>
          <w:delText>)</w:delText>
        </w:r>
      </w:del>
      <w:r w:rsidR="00166FE9">
        <w:rPr>
          <w:rFonts w:ascii="Times New Roman" w:eastAsiaTheme="minorEastAsia" w:hAnsi="Times New Roman" w:cs="Times New Roman"/>
        </w:rPr>
        <w:t>. For example, a</w:t>
      </w:r>
      <w:r w:rsidR="00D41DF0">
        <w:rPr>
          <w:rFonts w:ascii="Times New Roman" w:eastAsiaTheme="minorEastAsia" w:hAnsi="Times New Roman" w:cs="Times New Roman"/>
        </w:rPr>
        <w:t xml:space="preserve"> two-state</w:t>
      </w:r>
      <w:r w:rsidR="00166FE9">
        <w:rPr>
          <w:rFonts w:ascii="Times New Roman" w:eastAsiaTheme="minorEastAsia" w:hAnsi="Times New Roman" w:cs="Times New Roman"/>
        </w:rPr>
        <w:t xml:space="preserve"> OU1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=0.5,</m:t>
        </m:r>
        <m:r>
          <m:rPr>
            <m:sty m:val="p"/>
          </m:rPr>
          <w:rPr>
            <w:rFonts w:ascii="Cambria Math" w:eastAsiaTheme="minorEastAsia" w:hAnsi="Cambria Math" w:cs="Times New Roman"/>
          </w:rPr>
          <m:t xml:space="preserve"> and</m:t>
        </m:r>
        <m:r>
          <w:rPr>
            <w:rFonts w:ascii="Cambria Math" w:eastAsiaTheme="minorEastAsia" w:hAnsi="Cambria Math" w:cs="Times New Roman"/>
          </w:rPr>
          <m:t xml:space="preserve"> θ=12</m:t>
        </m:r>
      </m:oMath>
      <w:r w:rsidR="00166FE9">
        <w:rPr>
          <w:rFonts w:ascii="Times New Roman" w:eastAsiaTheme="minorEastAsia" w:hAnsi="Times New Roman" w:cs="Times New Roman"/>
        </w:rPr>
        <w:t xml:space="preserve">, but an OUM model would be simulated with parameters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ij</m:t>
            </m:r>
          </m:sub>
        </m:sSub>
        <m:r>
          <w:rPr>
            <w:rFonts w:ascii="Cambria Math" w:eastAsiaTheme="minorEastAsia" w:hAnsi="Cambria Math" w:cs="Times New Roman"/>
          </w:rPr>
          <m:t xml:space="preserve">=0.25, α=1.5,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 xml:space="preserve">=0.5,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1</m:t>
            </m:r>
          </m:sub>
        </m:sSub>
        <m:r>
          <w:rPr>
            <w:rFonts w:ascii="Cambria Math" w:eastAsiaTheme="minorEastAsia" w:hAnsi="Cambria Math" w:cs="Times New Roman"/>
          </w:rPr>
          <m:t xml:space="preserve">=12, </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2</m:t>
            </m:r>
          </m:sub>
        </m:sSub>
        <m:r>
          <w:rPr>
            <w:rFonts w:ascii="Cambria Math" w:eastAsiaTheme="minorEastAsia" w:hAnsi="Cambria Math" w:cs="Times New Roman"/>
          </w:rPr>
          <m:t>=24</m:t>
        </m:r>
      </m:oMath>
      <w:r w:rsidR="00166FE9">
        <w:rPr>
          <w:rFonts w:ascii="Times New Roman" w:eastAsiaTheme="minorEastAsia" w:hAnsi="Times New Roman" w:cs="Times New Roman"/>
        </w:rPr>
        <w:t>. Once a phylogeny and phenotypic dataset were simulated, we fit our models to assess parameter estimation accuracy</w:t>
      </w:r>
      <w:r w:rsidR="00535EC1">
        <w:rPr>
          <w:rFonts w:ascii="Times New Roman" w:eastAsiaTheme="minorEastAsia" w:hAnsi="Times New Roman" w:cs="Times New Roman"/>
        </w:rPr>
        <w:t xml:space="preserve"> and model selection power</w:t>
      </w:r>
      <w:r>
        <w:rPr>
          <w:rFonts w:ascii="Times New Roman" w:eastAsiaTheme="minorEastAsia" w:hAnsi="Times New Roman" w:cs="Times New Roman"/>
        </w:rPr>
        <w:t>.</w:t>
      </w:r>
      <w:r w:rsidR="00535EC1">
        <w:rPr>
          <w:rFonts w:ascii="Times New Roman" w:eastAsiaTheme="minorEastAsia" w:hAnsi="Times New Roman" w:cs="Times New Roman"/>
        </w:rPr>
        <w:t xml:space="preserve"> </w:t>
      </w:r>
      <w:r w:rsidR="00D41DF0">
        <w:rPr>
          <w:rFonts w:ascii="Times New Roman" w:eastAsiaTheme="minorEastAsia" w:hAnsi="Times New Roman" w:cs="Times New Roman"/>
        </w:rPr>
        <w:t xml:space="preserve">Although this represents a small subset of the potentially vast parameter space available to OU models, the behavior of </w:t>
      </w:r>
      <w:r w:rsidR="00866D21">
        <w:rPr>
          <w:rFonts w:ascii="Times New Roman" w:eastAsiaTheme="minorEastAsia" w:hAnsi="Times New Roman" w:cs="Times New Roman"/>
        </w:rPr>
        <w:t>these models</w:t>
      </w:r>
      <w:r w:rsidR="00D41DF0">
        <w:rPr>
          <w:rFonts w:ascii="Times New Roman" w:eastAsiaTheme="minorEastAsia" w:hAnsi="Times New Roman" w:cs="Times New Roman"/>
        </w:rPr>
        <w:t xml:space="preserve"> has been thoroughly characterized </w:t>
      </w:r>
      <w:r w:rsidR="00233A5D">
        <w:rPr>
          <w:rFonts w:ascii="Times New Roman" w:eastAsiaTheme="minorEastAsia" w:hAnsi="Times New Roman" w:cs="Times New Roman"/>
        </w:rPr>
        <w:t xml:space="preserve">and thus we chose parameters within the range of </w:t>
      </w:r>
      <w:r w:rsidR="000E5597">
        <w:rPr>
          <w:rFonts w:ascii="Times New Roman" w:eastAsiaTheme="minorEastAsia" w:hAnsi="Times New Roman" w:cs="Times New Roman"/>
        </w:rPr>
        <w:t xml:space="preserve">typical </w:t>
      </w:r>
      <w:r w:rsidR="00233A5D">
        <w:rPr>
          <w:rFonts w:ascii="Times New Roman" w:eastAsiaTheme="minorEastAsia" w:hAnsi="Times New Roman" w:cs="Times New Roman"/>
        </w:rPr>
        <w:t xml:space="preserve">identifiability </w:t>
      </w:r>
      <w:r w:rsidR="00D41DF0">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{"citationID":"1jCXgORy","properties":{"formattedCitation":"(Ho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D41DF0">
        <w:rPr>
          <w:rFonts w:ascii="Times New Roman" w:eastAsiaTheme="minorEastAsia" w:hAnsi="Times New Roman" w:cs="Times New Roman"/>
        </w:rPr>
        <w:fldChar w:fldCharType="separate"/>
      </w:r>
      <w:r w:rsidR="00BF64AE" w:rsidRPr="00BF64AE">
        <w:rPr>
          <w:rFonts w:ascii="Times New Roman" w:hAnsi="Times New Roman" w:cs="Times New Roman"/>
        </w:rPr>
        <w:t>(Beaulieu et al. 2012; Ho and Ané 2014</w:t>
      </w:r>
      <w:r w:rsidR="00BF64AE" w:rsidRPr="00BF64AE">
        <w:rPr>
          <w:rFonts w:ascii="Times New Roman" w:hAnsi="Times New Roman" w:cs="Times New Roman"/>
          <w:i/>
          <w:iCs/>
        </w:rPr>
        <w:t>a</w:t>
      </w:r>
      <w:r w:rsidR="00BF64AE" w:rsidRPr="00BF64AE">
        <w:rPr>
          <w:rFonts w:ascii="Times New Roman" w:hAnsi="Times New Roman" w:cs="Times New Roman"/>
        </w:rPr>
        <w:t>; Cressler et al. 2015)</w:t>
      </w:r>
      <w:r w:rsidR="00D41DF0">
        <w:rPr>
          <w:rFonts w:ascii="Times New Roman" w:eastAsiaTheme="minorEastAsia" w:hAnsi="Times New Roman" w:cs="Times New Roman"/>
        </w:rPr>
        <w:fldChar w:fldCharType="end"/>
      </w:r>
      <w:r w:rsidR="008B2AD2">
        <w:rPr>
          <w:rFonts w:ascii="Times New Roman" w:eastAsiaTheme="minorEastAsia" w:hAnsi="Times New Roman" w:cs="Times New Roman"/>
        </w:rPr>
        <w:t>.</w:t>
      </w:r>
      <w:r w:rsidR="00986388">
        <w:rPr>
          <w:rFonts w:ascii="Times New Roman" w:eastAsiaTheme="minorEastAsia" w:hAnsi="Times New Roman" w:cs="Times New Roman"/>
        </w:rPr>
        <w:t xml:space="preserve"> Additionally, because </w:t>
      </w:r>
      <w:proofErr w:type="spellStart"/>
      <w:r w:rsidR="00986388" w:rsidRPr="004A29AA">
        <w:rPr>
          <w:rFonts w:ascii="Courier New" w:eastAsiaTheme="minorEastAsia" w:hAnsi="Courier New" w:cs="Courier New"/>
        </w:rPr>
        <w:t>hOUwie</w:t>
      </w:r>
      <w:proofErr w:type="spellEnd"/>
      <w:r w:rsidR="00986388">
        <w:rPr>
          <w:rFonts w:ascii="Times New Roman" w:eastAsiaTheme="minorEastAsia" w:hAnsi="Times New Roman" w:cs="Times New Roman"/>
        </w:rPr>
        <w:t xml:space="preserve"> uses a variable number of mappings and internodes, we evaluate changing the number of stochastic maps and number of internodes included. Internodes are placed at a time interval specified by the user</w:t>
      </w:r>
      <w:r w:rsidR="009472A3">
        <w:rPr>
          <w:rFonts w:ascii="Times New Roman" w:eastAsiaTheme="minorEastAsia" w:hAnsi="Times New Roman" w:cs="Times New Roman"/>
        </w:rPr>
        <w:t>.</w:t>
      </w:r>
      <w:r w:rsidR="00986388">
        <w:rPr>
          <w:rFonts w:ascii="Times New Roman" w:eastAsiaTheme="minorEastAsia" w:hAnsi="Times New Roman" w:cs="Times New Roman"/>
        </w:rPr>
        <w:t xml:space="preserve"> </w:t>
      </w:r>
      <w:r w:rsidR="009472A3">
        <w:rPr>
          <w:rFonts w:ascii="Times New Roman" w:eastAsiaTheme="minorEastAsia" w:hAnsi="Times New Roman" w:cs="Times New Roman"/>
        </w:rPr>
        <w:t xml:space="preserve">For each branch, an internode will be placed </w:t>
      </w:r>
      <w:r w:rsidR="00632B98">
        <w:rPr>
          <w:rFonts w:ascii="Times New Roman" w:eastAsiaTheme="minorEastAsia" w:hAnsi="Times New Roman" w:cs="Times New Roman"/>
        </w:rPr>
        <w:t>a</w:t>
      </w:r>
      <w:r w:rsidR="009472A3">
        <w:rPr>
          <w:rFonts w:ascii="Times New Roman" w:eastAsiaTheme="minorEastAsia" w:hAnsi="Times New Roman" w:cs="Times New Roman"/>
        </w:rPr>
        <w:t xml:space="preserve"> specified time interval apart and if the time slice is longer than the branch</w:t>
      </w:r>
      <w:r w:rsidR="00632B98">
        <w:rPr>
          <w:rFonts w:ascii="Times New Roman" w:eastAsiaTheme="minorEastAsia" w:hAnsi="Times New Roman" w:cs="Times New Roman"/>
        </w:rPr>
        <w:t>,</w:t>
      </w:r>
      <w:r w:rsidR="009472A3">
        <w:rPr>
          <w:rFonts w:ascii="Times New Roman" w:eastAsiaTheme="minorEastAsia" w:hAnsi="Times New Roman" w:cs="Times New Roman"/>
        </w:rPr>
        <w:t xml:space="preserve"> no internodes </w:t>
      </w:r>
      <w:r w:rsidR="00632B98">
        <w:rPr>
          <w:rFonts w:ascii="Times New Roman" w:eastAsiaTheme="minorEastAsia" w:hAnsi="Times New Roman" w:cs="Times New Roman"/>
        </w:rPr>
        <w:t>are added</w:t>
      </w:r>
      <w:r w:rsidR="009472A3">
        <w:rPr>
          <w:rFonts w:ascii="Times New Roman" w:eastAsiaTheme="minorEastAsia" w:hAnsi="Times New Roman" w:cs="Times New Roman"/>
        </w:rPr>
        <w:t xml:space="preserve">. For our simulations, internodes were placed </w:t>
      </w:r>
      <w:r w:rsidR="00986388">
        <w:rPr>
          <w:rFonts w:ascii="Times New Roman" w:eastAsiaTheme="minorEastAsia" w:hAnsi="Times New Roman" w:cs="Times New Roman"/>
        </w:rPr>
        <w:t xml:space="preserve">every 0.1, 0.5, and 1 MY. We then fit each model using 50, 100, and 200 stochastic mappings per likelihood evaluation. Each combination of the internode time interval and number of stochastic mappings per likelihood evaluation was evaluated for all 22 model structures. </w:t>
      </w:r>
    </w:p>
    <w:p w14:paraId="1C8AA48F" w14:textId="6197E8E8" w:rsidR="003C27F1" w:rsidRDefault="00B8376A"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To evaluate </w:t>
      </w:r>
      <w:proofErr w:type="spellStart"/>
      <w:r w:rsidRPr="004A29AA">
        <w:rPr>
          <w:rFonts w:ascii="Courier New" w:eastAsiaTheme="minorEastAsia" w:hAnsi="Courier New" w:cs="Courier New"/>
        </w:rPr>
        <w:t>hOUwie</w:t>
      </w:r>
      <w:r>
        <w:rPr>
          <w:rFonts w:ascii="Times New Roman" w:eastAsiaTheme="minorEastAsia" w:hAnsi="Times New Roman" w:cs="Times New Roman"/>
        </w:rPr>
        <w:t>’s</w:t>
      </w:r>
      <w:proofErr w:type="spellEnd"/>
      <w:r>
        <w:rPr>
          <w:rFonts w:ascii="Times New Roman" w:eastAsiaTheme="minorEastAsia" w:hAnsi="Times New Roman" w:cs="Times New Roman"/>
        </w:rPr>
        <w:t xml:space="preserve"> performance and </w:t>
      </w:r>
      <w:r w:rsidR="00535EC1">
        <w:rPr>
          <w:rFonts w:ascii="Times New Roman" w:eastAsiaTheme="minorEastAsia" w:hAnsi="Times New Roman" w:cs="Times New Roman"/>
        </w:rPr>
        <w:t xml:space="preserve">assess parameter estimation </w:t>
      </w:r>
      <w:r w:rsidR="0010685C">
        <w:rPr>
          <w:rFonts w:ascii="Times New Roman" w:eastAsiaTheme="minorEastAsia" w:hAnsi="Times New Roman" w:cs="Times New Roman"/>
        </w:rPr>
        <w:t>we</w:t>
      </w:r>
      <w:r w:rsidR="00535EC1">
        <w:rPr>
          <w:rFonts w:ascii="Times New Roman" w:eastAsiaTheme="minorEastAsia" w:hAnsi="Times New Roman" w:cs="Times New Roman"/>
        </w:rPr>
        <w:t xml:space="preserve"> fit </w:t>
      </w:r>
      <w:r w:rsidR="00980C2F">
        <w:rPr>
          <w:rFonts w:ascii="Times New Roman" w:eastAsiaTheme="minorEastAsia" w:hAnsi="Times New Roman" w:cs="Times New Roman"/>
        </w:rPr>
        <w:t xml:space="preserve">models under two scenarios. First, when </w:t>
      </w:r>
      <w:r w:rsidR="009C14BF">
        <w:rPr>
          <w:rFonts w:ascii="Times New Roman" w:eastAsiaTheme="minorEastAsia" w:hAnsi="Times New Roman" w:cs="Times New Roman"/>
        </w:rPr>
        <w:t>assessing</w:t>
      </w:r>
      <w:r w:rsidR="00980C2F">
        <w:rPr>
          <w:rFonts w:ascii="Times New Roman" w:eastAsiaTheme="minorEastAsia" w:hAnsi="Times New Roman" w:cs="Times New Roman"/>
        </w:rPr>
        <w:t xml:space="preserve"> internode placement and number of stochastic maps per likelihood, we fit the </w:t>
      </w:r>
      <w:r w:rsidR="00535EC1">
        <w:rPr>
          <w:rFonts w:ascii="Times New Roman" w:eastAsiaTheme="minorEastAsia" w:hAnsi="Times New Roman" w:cs="Times New Roman"/>
        </w:rPr>
        <w:t xml:space="preserve">generating model to a dataset it </w:t>
      </w:r>
      <w:r w:rsidR="00720AFD">
        <w:rPr>
          <w:rFonts w:ascii="Times New Roman" w:eastAsiaTheme="minorEastAsia" w:hAnsi="Times New Roman" w:cs="Times New Roman"/>
        </w:rPr>
        <w:t>created</w:t>
      </w:r>
      <w:r w:rsidR="00535EC1">
        <w:rPr>
          <w:rFonts w:ascii="Times New Roman" w:eastAsiaTheme="minorEastAsia" w:hAnsi="Times New Roman" w:cs="Times New Roman"/>
        </w:rPr>
        <w:t xml:space="preserve"> and examine</w:t>
      </w:r>
      <w:r w:rsidR="00980C2F">
        <w:rPr>
          <w:rFonts w:ascii="Times New Roman" w:eastAsiaTheme="minorEastAsia" w:hAnsi="Times New Roman" w:cs="Times New Roman"/>
        </w:rPr>
        <w:t>d</w:t>
      </w:r>
      <w:r w:rsidR="00535EC1">
        <w:rPr>
          <w:rFonts w:ascii="Times New Roman" w:eastAsiaTheme="minorEastAsia" w:hAnsi="Times New Roman" w:cs="Times New Roman"/>
        </w:rPr>
        <w:t xml:space="preserve"> </w:t>
      </w:r>
      <w:r w:rsidR="00BF5DFA">
        <w:rPr>
          <w:rFonts w:ascii="Times New Roman" w:eastAsiaTheme="minorEastAsia" w:hAnsi="Times New Roman" w:cs="Times New Roman"/>
        </w:rPr>
        <w:t>difference</w:t>
      </w:r>
      <w:r w:rsidR="00980C2F">
        <w:rPr>
          <w:rFonts w:ascii="Times New Roman" w:eastAsiaTheme="minorEastAsia" w:hAnsi="Times New Roman" w:cs="Times New Roman"/>
        </w:rPr>
        <w:t>s</w:t>
      </w:r>
      <w:r w:rsidR="00BF5DFA">
        <w:rPr>
          <w:rFonts w:ascii="Times New Roman" w:eastAsiaTheme="minorEastAsia" w:hAnsi="Times New Roman" w:cs="Times New Roman"/>
        </w:rPr>
        <w:t xml:space="preserve"> between the simulating values and the maximum likelihood estimate</w:t>
      </w:r>
      <w:r w:rsidR="00980C2F">
        <w:rPr>
          <w:rFonts w:ascii="Times New Roman" w:eastAsiaTheme="minorEastAsia" w:hAnsi="Times New Roman" w:cs="Times New Roman"/>
        </w:rPr>
        <w:t xml:space="preserve"> using reduced mean squared error (RMSE</w:t>
      </w:r>
      <w:r w:rsidR="00980C2F" w:rsidRPr="007929BB">
        <w:rPr>
          <w:rFonts w:ascii="Times New Roman" w:eastAsiaTheme="minorEastAsia" w:hAnsi="Times New Roman" w:cs="Times New Roman"/>
        </w:rPr>
        <w:t>)</w:t>
      </w:r>
      <w:r w:rsidR="00BF5DFA" w:rsidRPr="007929BB">
        <w:rPr>
          <w:rFonts w:ascii="Times New Roman" w:eastAsiaTheme="minorEastAsia" w:hAnsi="Times New Roman" w:cs="Times New Roman"/>
        </w:rPr>
        <w:t>.</w:t>
      </w:r>
      <w:r w:rsidR="00BF5DFA">
        <w:rPr>
          <w:rFonts w:ascii="Times New Roman" w:eastAsiaTheme="minorEastAsia" w:hAnsi="Times New Roman" w:cs="Times New Roman"/>
        </w:rPr>
        <w:t xml:space="preserve"> </w:t>
      </w:r>
      <w:r w:rsidR="002C2841">
        <w:rPr>
          <w:rFonts w:ascii="Times New Roman" w:eastAsiaTheme="minorEastAsia" w:hAnsi="Times New Roman" w:cs="Times New Roman"/>
        </w:rPr>
        <w:t>However</w:t>
      </w:r>
      <w:r w:rsidR="00BF5DFA">
        <w:rPr>
          <w:rFonts w:ascii="Times New Roman" w:eastAsiaTheme="minorEastAsia" w:hAnsi="Times New Roman" w:cs="Times New Roman"/>
        </w:rPr>
        <w:t xml:space="preserve">, it is often the case that biological hypotheses do not depend on the exact value of a </w:t>
      </w:r>
      <w:r w:rsidR="009C14BF">
        <w:rPr>
          <w:rFonts w:ascii="Times New Roman" w:eastAsiaTheme="minorEastAsia" w:hAnsi="Times New Roman" w:cs="Times New Roman"/>
        </w:rPr>
        <w:t>parameter, or</w:t>
      </w:r>
      <w:r w:rsidR="00BF5DFA">
        <w:rPr>
          <w:rFonts w:ascii="Times New Roman" w:eastAsiaTheme="minorEastAsia" w:hAnsi="Times New Roman" w:cs="Times New Roman"/>
        </w:rPr>
        <w:t xml:space="preserve"> it </w:t>
      </w:r>
      <w:r w:rsidR="000E5018">
        <w:rPr>
          <w:rFonts w:ascii="Times New Roman" w:eastAsiaTheme="minorEastAsia" w:hAnsi="Times New Roman" w:cs="Times New Roman"/>
        </w:rPr>
        <w:t>is</w:t>
      </w:r>
      <w:r w:rsidR="00BF5DFA">
        <w:rPr>
          <w:rFonts w:ascii="Times New Roman" w:eastAsiaTheme="minorEastAsia" w:hAnsi="Times New Roman" w:cs="Times New Roman"/>
        </w:rPr>
        <w:t xml:space="preserve"> difficult to make a statement about what value we expect </w:t>
      </w:r>
      <m:oMath>
        <m:r>
          <w:rPr>
            <w:rFonts w:ascii="Cambria Math" w:eastAsiaTheme="minorEastAsia" w:hAnsi="Cambria Math" w:cs="Times New Roman"/>
          </w:rPr>
          <m:t>α</m:t>
        </m:r>
      </m:oMath>
      <w:r w:rsidR="00BF5DFA">
        <w:rPr>
          <w:rFonts w:ascii="Times New Roman" w:eastAsiaTheme="minorEastAsia" w:hAnsi="Times New Roman" w:cs="Times New Roman"/>
        </w:rPr>
        <w:t xml:space="preserve"> or </w:t>
      </w:r>
      <m:oMath>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BF5DFA">
        <w:rPr>
          <w:rFonts w:ascii="Times New Roman" w:eastAsiaTheme="minorEastAsia" w:hAnsi="Times New Roman" w:cs="Times New Roman"/>
        </w:rPr>
        <w:t xml:space="preserve"> to take on. Instead, most hypotheses </w:t>
      </w:r>
      <w:r w:rsidR="0072168A">
        <w:rPr>
          <w:rFonts w:ascii="Times New Roman" w:eastAsiaTheme="minorEastAsia" w:hAnsi="Times New Roman" w:cs="Times New Roman"/>
        </w:rPr>
        <w:t>are</w:t>
      </w:r>
      <w:r w:rsidR="00BF5DFA">
        <w:rPr>
          <w:rFonts w:ascii="Times New Roman" w:eastAsiaTheme="minorEastAsia" w:hAnsi="Times New Roman" w:cs="Times New Roman"/>
        </w:rPr>
        <w:t xml:space="preserve"> put in relative terms. For example, we </w:t>
      </w:r>
      <w:r w:rsidR="00974D9E">
        <w:rPr>
          <w:rFonts w:ascii="Times New Roman" w:eastAsiaTheme="minorEastAsia" w:hAnsi="Times New Roman" w:cs="Times New Roman"/>
        </w:rPr>
        <w:t xml:space="preserve">may </w:t>
      </w:r>
      <w:r w:rsidR="00BF5DFA">
        <w:rPr>
          <w:rFonts w:ascii="Times New Roman" w:eastAsiaTheme="minorEastAsia" w:hAnsi="Times New Roman" w:cs="Times New Roman"/>
        </w:rPr>
        <w:t xml:space="preserve">expect that the rate of evolution will be </w:t>
      </w:r>
      <w:r w:rsidR="00974D9E">
        <w:rPr>
          <w:rFonts w:ascii="Times New Roman" w:eastAsiaTheme="minorEastAsia" w:hAnsi="Times New Roman" w:cs="Times New Roman"/>
        </w:rPr>
        <w:t>greater</w:t>
      </w:r>
      <w:r w:rsidR="00BF5DFA">
        <w:rPr>
          <w:rFonts w:ascii="Times New Roman" w:eastAsiaTheme="minorEastAsia" w:hAnsi="Times New Roman" w:cs="Times New Roman"/>
        </w:rPr>
        <w:t xml:space="preserve"> for species with smaller range sizes </w:t>
      </w:r>
      <w:r w:rsidR="0072168A">
        <w:rPr>
          <w:rFonts w:ascii="Times New Roman" w:eastAsiaTheme="minorEastAsia" w:hAnsi="Times New Roman" w:cs="Times New Roman"/>
        </w:rPr>
        <w:t>than species with larger range sizes</w:t>
      </w:r>
      <w:r w:rsidR="00974D9E">
        <w:rPr>
          <w:rFonts w:ascii="Times New Roman" w:eastAsiaTheme="minorEastAsia" w:hAnsi="Times New Roman" w:cs="Times New Roman"/>
        </w:rPr>
        <w:t>.</w:t>
      </w:r>
      <w:r w:rsidR="00067483">
        <w:rPr>
          <w:rFonts w:ascii="Times New Roman" w:eastAsiaTheme="minorEastAsia" w:hAnsi="Times New Roman" w:cs="Times New Roman"/>
        </w:rPr>
        <w:t xml:space="preserve"> Furthermore, if we do find a difference in the relative values of the parameters there is no guarantee that this difference is biologically meaningful. Thus, </w:t>
      </w:r>
      <w:r w:rsidR="00986388">
        <w:rPr>
          <w:rFonts w:ascii="Times New Roman" w:eastAsiaTheme="minorEastAsia" w:hAnsi="Times New Roman" w:cs="Times New Roman"/>
        </w:rPr>
        <w:t xml:space="preserve">in addition to </w:t>
      </w:r>
      <w:r w:rsidR="00616652">
        <w:rPr>
          <w:rFonts w:ascii="Times New Roman" w:eastAsiaTheme="minorEastAsia" w:hAnsi="Times New Roman" w:cs="Times New Roman"/>
        </w:rPr>
        <w:t>RMSE</w:t>
      </w:r>
      <w:r w:rsidR="00986388">
        <w:rPr>
          <w:rFonts w:ascii="Times New Roman" w:eastAsiaTheme="minorEastAsia" w:hAnsi="Times New Roman" w:cs="Times New Roman"/>
        </w:rPr>
        <w:t xml:space="preserve">, </w:t>
      </w:r>
      <w:r w:rsidR="00E65087">
        <w:rPr>
          <w:rFonts w:ascii="Times New Roman" w:eastAsiaTheme="minorEastAsia" w:hAnsi="Times New Roman" w:cs="Times New Roman"/>
        </w:rPr>
        <w:t xml:space="preserve">we </w:t>
      </w:r>
      <w:r w:rsidR="00974D9E">
        <w:rPr>
          <w:rFonts w:ascii="Times New Roman" w:eastAsiaTheme="minorEastAsia" w:hAnsi="Times New Roman" w:cs="Times New Roman"/>
        </w:rPr>
        <w:t>include assessments of</w:t>
      </w:r>
      <w:r w:rsidR="00067483">
        <w:rPr>
          <w:rFonts w:ascii="Times New Roman" w:eastAsiaTheme="minorEastAsia" w:hAnsi="Times New Roman" w:cs="Times New Roman"/>
        </w:rPr>
        <w:t xml:space="preserve"> </w:t>
      </w:r>
      <w:ins w:id="429" w:author="Jeremy Michael Beaulieu" w:date="2021-11-30T12:53:00Z">
        <w:r w:rsidR="00E4625B">
          <w:rPr>
            <w:rFonts w:ascii="Times New Roman" w:eastAsiaTheme="minorEastAsia" w:hAnsi="Times New Roman" w:cs="Times New Roman"/>
          </w:rPr>
          <w:t>T</w:t>
        </w:r>
      </w:ins>
      <w:del w:id="430" w:author="Jeremy Michael Beaulieu" w:date="2021-11-30T12:53:00Z">
        <w:r w:rsidR="00067483" w:rsidDel="00E4625B">
          <w:rPr>
            <w:rFonts w:ascii="Times New Roman" w:eastAsiaTheme="minorEastAsia" w:hAnsi="Times New Roman" w:cs="Times New Roman"/>
          </w:rPr>
          <w:delText>t</w:delText>
        </w:r>
      </w:del>
      <w:r w:rsidR="00067483">
        <w:rPr>
          <w:rFonts w:ascii="Times New Roman" w:eastAsiaTheme="minorEastAsia" w:hAnsi="Times New Roman" w:cs="Times New Roman"/>
        </w:rPr>
        <w:t xml:space="preserve">ype-S (sign) errors </w:t>
      </w:r>
      <w:r w:rsidR="000E5018">
        <w:rPr>
          <w:rFonts w:ascii="Times New Roman" w:eastAsiaTheme="minorEastAsia" w:hAnsi="Times New Roman" w:cs="Times New Roman"/>
        </w:rPr>
        <w:t xml:space="preserve">in our evaluation of parameter estimates </w:t>
      </w:r>
      <w:r w:rsidR="00A54401">
        <w:rPr>
          <w:rFonts w:ascii="Times New Roman" w:eastAsiaTheme="minorEastAsia" w:hAnsi="Times New Roman" w:cs="Times New Roman"/>
        </w:rPr>
        <w:fldChar w:fldCharType="begin"/>
      </w:r>
      <w:r w:rsidR="00A54401">
        <w:rPr>
          <w:rFonts w:ascii="Times New Roman" w:eastAsiaTheme="minorEastAsia" w:hAnsi="Times New Roman" w:cs="Times New Roman"/>
        </w:rPr>
        <w:instrText xml:space="preserve"> ADDIN ZOTERO_ITEM CSL_CITATION {"citationID":"UbvpupMW","properties":{"formattedCitation":"(Gelman and Carlin 2014)","plainCitation":"(Gelman and Carlin 2014)","noteIndex":0},"citationItems":[{"id":7649,"uris":["http://zotero.org/users/local/X8CzRyu0/items/Y39XUUUF"],"uri":["http://zotero.org/users/local/X8CzRyu0/items/Y39XUUUF"],"itemData":{"id":7649,"type":"article-journal","abstract":"Statistical power analysis provides the conventional approach to assess error rates when designing a research study. But power analysis is flawed in that it places a narrow emphasis on statistical significance as the primary focus of study design. In noisy, small-sample settings, statistically significant results can often be misleading. To help researchers address this problem in the context of their own studies, we recommend design calculations that estimate (i) the probability of an estimate being in the wrong direction (“Type S error”) and (ii) the factor by which the magnitude of an effect might be overestimated (“Type M error” or exaggeration ratio). We illustrate with examples from recent published research and discuss the largest challenge in a design calculation: coming up with reasonable estimates of plausible effect sizes based on external information.","container-title":"Perspectives on Psychological Science","DOI":"10.1177/1745691614551642","ISSN":"1745-6916, 1745-6924","issue":"6","journalAbbreviation":"Perspect Psychol Sci","language":"en","page":"641-651","source":"DOI.org (Crossref)","title":"Beyond Power Calculations: Assessing Type S (Sign) and Type M (Magnitude) Errors","title-short":"Beyond Power Calculations","volume":"9","author":[{"family":"Gelman","given":"Andrew"},{"family":"Carlin","given":"John"}],"issued":{"date-parts":[["2014",11]]}}}],"schema":"https://github.com/citation-style-language/schema/raw/master/csl-citation.json"} </w:instrText>
      </w:r>
      <w:r w:rsidR="00A54401">
        <w:rPr>
          <w:rFonts w:ascii="Times New Roman" w:eastAsiaTheme="minorEastAsia" w:hAnsi="Times New Roman" w:cs="Times New Roman"/>
        </w:rPr>
        <w:fldChar w:fldCharType="separate"/>
      </w:r>
      <w:r w:rsidR="00A54401">
        <w:rPr>
          <w:rFonts w:ascii="Times New Roman" w:eastAsiaTheme="minorEastAsia" w:hAnsi="Times New Roman" w:cs="Times New Roman"/>
          <w:noProof/>
        </w:rPr>
        <w:t xml:space="preserve">(Gelman </w:t>
      </w:r>
      <w:r w:rsidR="00A54401">
        <w:rPr>
          <w:rFonts w:ascii="Times New Roman" w:eastAsiaTheme="minorEastAsia" w:hAnsi="Times New Roman" w:cs="Times New Roman"/>
          <w:noProof/>
        </w:rPr>
        <w:lastRenderedPageBreak/>
        <w:t>and Carlin 2014)</w:t>
      </w:r>
      <w:r w:rsidR="00A54401">
        <w:rPr>
          <w:rFonts w:ascii="Times New Roman" w:eastAsiaTheme="minorEastAsia" w:hAnsi="Times New Roman" w:cs="Times New Roman"/>
        </w:rPr>
        <w:fldChar w:fldCharType="end"/>
      </w:r>
      <w:r w:rsidR="000E5018">
        <w:rPr>
          <w:rFonts w:ascii="Times New Roman" w:eastAsiaTheme="minorEastAsia" w:hAnsi="Times New Roman" w:cs="Times New Roman"/>
        </w:rPr>
        <w:t>.</w:t>
      </w:r>
      <w:r w:rsidR="00AA04F6">
        <w:rPr>
          <w:rFonts w:ascii="Times New Roman" w:eastAsiaTheme="minorEastAsia" w:hAnsi="Times New Roman" w:cs="Times New Roman"/>
        </w:rPr>
        <w:t xml:space="preserve"> </w:t>
      </w:r>
      <w:r w:rsidR="003C27F1">
        <w:rPr>
          <w:rFonts w:ascii="Times New Roman" w:eastAsiaTheme="minorEastAsia" w:hAnsi="Times New Roman" w:cs="Times New Roman"/>
        </w:rPr>
        <w:t xml:space="preserve">We use a simple calculation of </w:t>
      </w:r>
      <w:ins w:id="431" w:author="Jeremy Michael Beaulieu" w:date="2021-11-30T12:53:00Z">
        <w:r w:rsidR="00E4625B">
          <w:rPr>
            <w:rFonts w:ascii="Times New Roman" w:eastAsiaTheme="minorEastAsia" w:hAnsi="Times New Roman" w:cs="Times New Roman"/>
          </w:rPr>
          <w:t>T</w:t>
        </w:r>
      </w:ins>
      <w:del w:id="432" w:author="Jeremy Michael Beaulieu" w:date="2021-11-30T12:53:00Z">
        <w:r w:rsidR="003C27F1" w:rsidDel="00E4625B">
          <w:rPr>
            <w:rFonts w:ascii="Times New Roman" w:eastAsiaTheme="minorEastAsia" w:hAnsi="Times New Roman" w:cs="Times New Roman"/>
          </w:rPr>
          <w:delText>t</w:delText>
        </w:r>
      </w:del>
      <w:r w:rsidR="003C27F1">
        <w:rPr>
          <w:rFonts w:ascii="Times New Roman" w:eastAsiaTheme="minorEastAsia" w:hAnsi="Times New Roman" w:cs="Times New Roman"/>
        </w:rPr>
        <w:t>ype-S error, evaluating the proportion of parameter estimated differences were inferred to be in the correct direction</w:t>
      </w:r>
      <w:r w:rsidR="005D0AA9">
        <w:rPr>
          <w:rFonts w:ascii="Times New Roman" w:eastAsiaTheme="minorEastAsia" w:hAnsi="Times New Roman" w:cs="Times New Roman"/>
        </w:rPr>
        <w:t xml:space="preserve"> based on the true simulating values</w:t>
      </w:r>
      <w:r w:rsidR="003C27F1">
        <w:rPr>
          <w:rFonts w:ascii="Times New Roman" w:eastAsiaTheme="minorEastAsia" w:hAnsi="Times New Roman" w:cs="Times New Roman"/>
        </w:rPr>
        <w:t>.</w:t>
      </w:r>
      <w:ins w:id="433" w:author="O'Meara, Brian C" w:date="2021-12-05T23:31:00Z">
        <w:r w:rsidR="000E19FC">
          <w:rPr>
            <w:rFonts w:ascii="Times New Roman" w:eastAsiaTheme="minorEastAsia" w:hAnsi="Times New Roman" w:cs="Times New Roman"/>
          </w:rPr>
          <w:t xml:space="preserve"> Comparing ratios of parameters is also consistent with recommendations from Ho and </w:t>
        </w:r>
        <w:proofErr w:type="spellStart"/>
        <w:r w:rsidR="000E19FC">
          <w:rPr>
            <w:rFonts w:ascii="Times New Roman" w:eastAsiaTheme="minorEastAsia" w:hAnsi="Times New Roman" w:cs="Times New Roman"/>
          </w:rPr>
          <w:t>Ané</w:t>
        </w:r>
        <w:proofErr w:type="spellEnd"/>
        <w:r w:rsidR="000E19FC">
          <w:rPr>
            <w:rFonts w:ascii="Times New Roman" w:eastAsiaTheme="minorEastAsia" w:hAnsi="Times New Roman" w:cs="Times New Roman"/>
          </w:rPr>
          <w:t xml:space="preserve"> (___year___) to deal with identifiability issues.</w:t>
        </w:r>
      </w:ins>
    </w:p>
    <w:p w14:paraId="65878C8F" w14:textId="1866AB38" w:rsidR="00535EC1" w:rsidRDefault="001514B2"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Next</w:t>
      </w:r>
      <w:r w:rsidR="00214307">
        <w:rPr>
          <w:rFonts w:ascii="Times New Roman" w:eastAsiaTheme="minorEastAsia" w:hAnsi="Times New Roman" w:cs="Times New Roman"/>
        </w:rPr>
        <w:t xml:space="preserve">, to evaluate model </w:t>
      </w:r>
      <w:commentRangeStart w:id="434"/>
      <w:r w:rsidR="00214307">
        <w:rPr>
          <w:rFonts w:ascii="Times New Roman" w:eastAsiaTheme="minorEastAsia" w:hAnsi="Times New Roman" w:cs="Times New Roman"/>
        </w:rPr>
        <w:t>power</w:t>
      </w:r>
      <w:commentRangeEnd w:id="434"/>
      <w:r w:rsidR="00226624">
        <w:rPr>
          <w:rStyle w:val="CommentReference"/>
        </w:rPr>
        <w:commentReference w:id="434"/>
      </w:r>
      <w:r w:rsidR="00214307">
        <w:rPr>
          <w:rFonts w:ascii="Times New Roman" w:eastAsiaTheme="minorEastAsia" w:hAnsi="Times New Roman" w:cs="Times New Roman"/>
        </w:rPr>
        <w:t xml:space="preserve">, we simulate data under each of the 22 examined models and then fit each of those 22 models to all datasets generated. The simulation protocol </w:t>
      </w:r>
      <w:r w:rsidR="003D63C6">
        <w:rPr>
          <w:rFonts w:ascii="Times New Roman" w:eastAsiaTheme="minorEastAsia" w:hAnsi="Times New Roman" w:cs="Times New Roman"/>
        </w:rPr>
        <w:t xml:space="preserve">for parameter values </w:t>
      </w:r>
      <w:r w:rsidR="00214307">
        <w:rPr>
          <w:rFonts w:ascii="Times New Roman" w:eastAsiaTheme="minorEastAsia" w:hAnsi="Times New Roman" w:cs="Times New Roman"/>
        </w:rPr>
        <w:t>is identical to what was discussed above</w:t>
      </w:r>
      <w:r w:rsidR="003D63C6">
        <w:rPr>
          <w:rFonts w:ascii="Times New Roman" w:eastAsiaTheme="minorEastAsia" w:hAnsi="Times New Roman" w:cs="Times New Roman"/>
        </w:rPr>
        <w:t xml:space="preserve">, but the number of stochastic maps was fixed at 100 and </w:t>
      </w:r>
      <w:r w:rsidR="009F7CDF">
        <w:rPr>
          <w:rFonts w:ascii="Times New Roman" w:eastAsiaTheme="minorEastAsia" w:hAnsi="Times New Roman" w:cs="Times New Roman"/>
        </w:rPr>
        <w:t>internodes</w:t>
      </w:r>
      <w:r w:rsidR="003D63C6">
        <w:rPr>
          <w:rFonts w:ascii="Times New Roman" w:eastAsiaTheme="minorEastAsia" w:hAnsi="Times New Roman" w:cs="Times New Roman"/>
        </w:rPr>
        <w:t xml:space="preserve"> were placed along branches every 0.1 units</w:t>
      </w:r>
      <w:r w:rsidR="00214307">
        <w:rPr>
          <w:rFonts w:ascii="Times New Roman" w:eastAsiaTheme="minorEastAsia" w:hAnsi="Times New Roman" w:cs="Times New Roman"/>
        </w:rPr>
        <w:t xml:space="preserve">. </w:t>
      </w:r>
      <w:r w:rsidR="0023080C">
        <w:rPr>
          <w:rFonts w:ascii="Times New Roman" w:eastAsiaTheme="minorEastAsia" w:hAnsi="Times New Roman" w:cs="Times New Roman"/>
        </w:rPr>
        <w:t>We use</w:t>
      </w:r>
      <w:ins w:id="435" w:author="Jeremy Michael Beaulieu" w:date="2021-11-30T12:54:00Z">
        <w:r w:rsidR="00E4625B">
          <w:rPr>
            <w:rFonts w:ascii="Times New Roman" w:eastAsiaTheme="minorEastAsia" w:hAnsi="Times New Roman" w:cs="Times New Roman"/>
          </w:rPr>
          <w:t>d</w:t>
        </w:r>
      </w:ins>
      <w:r w:rsidR="0023080C">
        <w:rPr>
          <w:rFonts w:ascii="Times New Roman" w:eastAsiaTheme="minorEastAsia" w:hAnsi="Times New Roman" w:cs="Times New Roman"/>
        </w:rPr>
        <w:t xml:space="preserve"> </w:t>
      </w:r>
      <w:ins w:id="436" w:author="O'Meara, Brian C" w:date="2021-12-05T23:32:00Z">
        <w:r w:rsidR="00226624">
          <w:rPr>
            <w:rFonts w:ascii="Times New Roman" w:eastAsiaTheme="minorEastAsia" w:hAnsi="Times New Roman" w:cs="Times New Roman"/>
          </w:rPr>
          <w:t xml:space="preserve">the </w:t>
        </w:r>
      </w:ins>
      <w:r w:rsidR="0023080C">
        <w:rPr>
          <w:rFonts w:ascii="Times New Roman" w:eastAsiaTheme="minorEastAsia" w:hAnsi="Times New Roman" w:cs="Times New Roman"/>
        </w:rPr>
        <w:t xml:space="preserve">Akaike </w:t>
      </w:r>
      <w:r w:rsidR="00FD4036">
        <w:rPr>
          <w:rFonts w:ascii="Times New Roman" w:eastAsiaTheme="minorEastAsia" w:hAnsi="Times New Roman" w:cs="Times New Roman"/>
        </w:rPr>
        <w:t>I</w:t>
      </w:r>
      <w:r w:rsidR="0023080C">
        <w:rPr>
          <w:rFonts w:ascii="Times New Roman" w:eastAsiaTheme="minorEastAsia" w:hAnsi="Times New Roman" w:cs="Times New Roman"/>
        </w:rPr>
        <w:t>nformation Criterion (AIC) to</w:t>
      </w:r>
      <w:r w:rsidR="00214307">
        <w:rPr>
          <w:rFonts w:ascii="Times New Roman" w:eastAsiaTheme="minorEastAsia" w:hAnsi="Times New Roman" w:cs="Times New Roman"/>
        </w:rPr>
        <w:t xml:space="preserve"> determine whether the best fitting model is the same as the generating model</w:t>
      </w:r>
      <w:r w:rsidR="0023080C">
        <w:rPr>
          <w:rFonts w:ascii="Times New Roman" w:eastAsiaTheme="minorEastAsia" w:hAnsi="Times New Roman" w:cs="Times New Roman"/>
        </w:rPr>
        <w:t xml:space="preserve"> </w:t>
      </w:r>
      <w:r w:rsidR="0023080C">
        <w:rPr>
          <w:rFonts w:ascii="Times New Roman" w:eastAsiaTheme="minorEastAsia" w:hAnsi="Times New Roman" w:cs="Times New Roman"/>
        </w:rPr>
        <w:fldChar w:fldCharType="begin"/>
      </w:r>
      <w:r w:rsidR="0023080C">
        <w:rPr>
          <w:rFonts w:ascii="Times New Roman" w:eastAsiaTheme="minorEastAsia" w:hAnsi="Times New Roman" w:cs="Times New Roman"/>
        </w:rPr>
        <w:instrText xml:space="preserve"> ADDIN ZOTERO_ITEM CSL_CITATION {"citationID":"sHbYb5fi","properties":{"formattedCitation":"(Burnham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23080C">
        <w:rPr>
          <w:rFonts w:ascii="Times New Roman" w:eastAsiaTheme="minorEastAsia" w:hAnsi="Times New Roman" w:cs="Times New Roman"/>
        </w:rPr>
        <w:fldChar w:fldCharType="separate"/>
      </w:r>
      <w:r w:rsidR="0023080C">
        <w:rPr>
          <w:rFonts w:ascii="Times New Roman" w:eastAsiaTheme="minorEastAsia" w:hAnsi="Times New Roman" w:cs="Times New Roman"/>
          <w:noProof/>
        </w:rPr>
        <w:t>(Burnham and Anderson 2002)</w:t>
      </w:r>
      <w:r w:rsidR="0023080C">
        <w:rPr>
          <w:rFonts w:ascii="Times New Roman" w:eastAsiaTheme="minorEastAsia" w:hAnsi="Times New Roman" w:cs="Times New Roman"/>
        </w:rPr>
        <w:fldChar w:fldCharType="end"/>
      </w:r>
      <w:r w:rsidR="00214307">
        <w:rPr>
          <w:rFonts w:ascii="Times New Roman" w:eastAsiaTheme="minorEastAsia" w:hAnsi="Times New Roman" w:cs="Times New Roman"/>
        </w:rPr>
        <w:t xml:space="preserve">. </w:t>
      </w:r>
      <w:ins w:id="437" w:author="O'Meara, Brian C" w:date="2021-12-05T23:33:00Z">
        <w:r w:rsidR="00226624">
          <w:rPr>
            <w:rFonts w:ascii="Times New Roman" w:eastAsiaTheme="minorEastAsia" w:hAnsi="Times New Roman" w:cs="Times New Roman"/>
          </w:rPr>
          <w:t>One flaw with this is that the best fitting model should not always be the generating model even under ideal circumstances: a trivial exa</w:t>
        </w:r>
      </w:ins>
      <w:ins w:id="438" w:author="O'Meara, Brian C" w:date="2021-12-05T23:34:00Z">
        <w:r w:rsidR="00226624">
          <w:rPr>
            <w:rFonts w:ascii="Times New Roman" w:eastAsiaTheme="minorEastAsia" w:hAnsi="Times New Roman" w:cs="Times New Roman"/>
          </w:rPr>
          <w:t xml:space="preserve">mple is that for a tree with a single tip, the best continuous model is Brownian motion, even if the datum at that tip was generated using a more complex OU model. The simulations used here were for trees large enough that </w:t>
        </w:r>
        <w:r w:rsidR="00011089">
          <w:rPr>
            <w:rFonts w:ascii="Times New Roman" w:eastAsiaTheme="minorEastAsia" w:hAnsi="Times New Roman" w:cs="Times New Roman"/>
          </w:rPr>
          <w:t>we would expect the be</w:t>
        </w:r>
      </w:ins>
      <w:ins w:id="439" w:author="O'Meara, Brian C" w:date="2021-12-05T23:35:00Z">
        <w:r w:rsidR="00011089">
          <w:rPr>
            <w:rFonts w:ascii="Times New Roman" w:eastAsiaTheme="minorEastAsia" w:hAnsi="Times New Roman" w:cs="Times New Roman"/>
          </w:rPr>
          <w:t xml:space="preserve">st model to be the generating model if all is working as intended. </w:t>
        </w:r>
      </w:ins>
      <w:r w:rsidR="00214307">
        <w:rPr>
          <w:rFonts w:ascii="Times New Roman" w:eastAsiaTheme="minorEastAsia" w:hAnsi="Times New Roman" w:cs="Times New Roman"/>
        </w:rPr>
        <w:t xml:space="preserve">Additionally, we can examine whether we find evidence of character dependence or character independence when </w:t>
      </w:r>
      <w:r w:rsidR="00182F6E">
        <w:rPr>
          <w:rFonts w:ascii="Times New Roman" w:eastAsiaTheme="minorEastAsia" w:hAnsi="Times New Roman" w:cs="Times New Roman"/>
        </w:rPr>
        <w:t xml:space="preserve">each is </w:t>
      </w:r>
      <w:r w:rsidR="00214307">
        <w:rPr>
          <w:rFonts w:ascii="Times New Roman" w:eastAsiaTheme="minorEastAsia" w:hAnsi="Times New Roman" w:cs="Times New Roman"/>
        </w:rPr>
        <w:t xml:space="preserve">the true scenario. </w:t>
      </w:r>
      <w:r w:rsidR="00182F6E">
        <w:rPr>
          <w:rFonts w:ascii="Times New Roman" w:eastAsiaTheme="minorEastAsia" w:hAnsi="Times New Roman" w:cs="Times New Roman"/>
        </w:rPr>
        <w:t>Particularly of interest is when we simulate data under our CID+ model</w:t>
      </w:r>
      <w:r w:rsidR="0082432E">
        <w:rPr>
          <w:rFonts w:ascii="Times New Roman" w:eastAsiaTheme="minorEastAsia" w:hAnsi="Times New Roman" w:cs="Times New Roman"/>
        </w:rPr>
        <w:t>,</w:t>
      </w:r>
      <w:r w:rsidR="00182F6E">
        <w:rPr>
          <w:rFonts w:ascii="Times New Roman" w:eastAsiaTheme="minorEastAsia" w:hAnsi="Times New Roman" w:cs="Times New Roman"/>
        </w:rPr>
        <w:t xml:space="preserve"> </w:t>
      </w:r>
      <w:r w:rsidR="0082432E">
        <w:rPr>
          <w:rFonts w:ascii="Times New Roman" w:eastAsiaTheme="minorEastAsia" w:hAnsi="Times New Roman" w:cs="Times New Roman"/>
        </w:rPr>
        <w:t xml:space="preserve">whether </w:t>
      </w:r>
      <w:r w:rsidR="00182F6E">
        <w:rPr>
          <w:rFonts w:ascii="Times New Roman" w:eastAsiaTheme="minorEastAsia" w:hAnsi="Times New Roman" w:cs="Times New Roman"/>
        </w:rPr>
        <w:t>we find false support for character dependence</w:t>
      </w:r>
      <w:r w:rsidR="0082432E">
        <w:rPr>
          <w:rFonts w:ascii="Times New Roman" w:eastAsiaTheme="minorEastAsia" w:hAnsi="Times New Roman" w:cs="Times New Roman"/>
        </w:rPr>
        <w:t>.</w:t>
      </w:r>
      <w:r w:rsidR="004908EB">
        <w:rPr>
          <w:rFonts w:ascii="Times New Roman" w:eastAsiaTheme="minorEastAsia" w:hAnsi="Times New Roman" w:cs="Times New Roman"/>
        </w:rPr>
        <w:t xml:space="preserve"> </w:t>
      </w:r>
      <w:r w:rsidR="0082432E">
        <w:rPr>
          <w:rFonts w:ascii="Times New Roman" w:eastAsiaTheme="minorEastAsia" w:hAnsi="Times New Roman" w:cs="Times New Roman"/>
        </w:rPr>
        <w:t>We may expect this outcome because the CID+ model include heterogeneity in the evolutionary process that is unlinked to our focal trait</w:t>
      </w:r>
      <w:r w:rsidR="009B2142">
        <w:rPr>
          <w:rFonts w:ascii="Times New Roman" w:eastAsiaTheme="minorEastAsia" w:hAnsi="Times New Roman" w:cs="Times New Roman"/>
        </w:rPr>
        <w:t xml:space="preserve"> and </w:t>
      </w:r>
      <w:r w:rsidR="0082432E">
        <w:rPr>
          <w:rFonts w:ascii="Times New Roman" w:eastAsiaTheme="minorEastAsia" w:hAnsi="Times New Roman" w:cs="Times New Roman"/>
        </w:rPr>
        <w:t xml:space="preserve">may produce patterns more </w:t>
      </w:r>
      <w:r w:rsidR="00A17C04">
        <w:rPr>
          <w:rFonts w:ascii="Times New Roman" w:eastAsiaTheme="minorEastAsia" w:hAnsi="Times New Roman" w:cs="Times New Roman"/>
        </w:rPr>
        <w:t>consistent with</w:t>
      </w:r>
      <w:r w:rsidR="0082432E">
        <w:rPr>
          <w:rFonts w:ascii="Times New Roman" w:eastAsiaTheme="minorEastAsia" w:hAnsi="Times New Roman" w:cs="Times New Roman"/>
        </w:rPr>
        <w:t xml:space="preserve"> character dependence than simple character independent models. </w:t>
      </w:r>
      <w:r w:rsidR="004908EB">
        <w:rPr>
          <w:rFonts w:ascii="Times New Roman" w:eastAsiaTheme="minorEastAsia" w:hAnsi="Times New Roman" w:cs="Times New Roman"/>
        </w:rPr>
        <w:t xml:space="preserve">This situation is analogous to the problem described in state dependent speciation-extinction (SSE) models by </w:t>
      </w:r>
      <w:r w:rsidR="004908EB">
        <w:rPr>
          <w:rFonts w:ascii="Times New Roman" w:eastAsiaTheme="minorEastAsia" w:hAnsi="Times New Roman" w:cs="Times New Roman"/>
        </w:rPr>
        <w:fldChar w:fldCharType="begin"/>
      </w:r>
      <w:r w:rsidR="004908EB">
        <w:rPr>
          <w:rFonts w:ascii="Times New Roman" w:eastAsiaTheme="minorEastAsia" w:hAnsi="Times New Roman" w:cs="Times New Roman"/>
        </w:rPr>
        <w:instrText xml:space="preserve"> ADDIN ZOTERO_ITEM CSL_CITATION {"citationID":"iov6vUm4","properties":{"custom":"Rabosky and Goldberg (2015) and Beaulieu and O\\uc0\\u8217{}Meara (2016)","formattedCitation":"Rabosky and Goldberg (2015) and Beaulieu and O\\uc0\\u8217{}Meara (2016)","plainCitation":"Rabosky and Goldberg (2015) and Beaulieu and O’Meara (2016)","noteIndex":0},"citationItems":[{"id":6057,"uris":["http://zotero.org/users/local/X8CzRyu0/items/UPFD7QR3"],"uri":["http://zotero.org/users/local/X8CzRyu0/items/UPFD7QR3"],"itemData":{"id":6057,"type":"article-journal","container-title":"Systematic Biology","DOI":"10.1093/sysbio/syu131","ISSN":"1076-836X, 1063-5157","issue":"2","language":"en","page":"340-355","source":"Crossref","title":"Model Inadequacy and Mistaken Inferences of Trait-Dependent Speciation","volume":"64","author":[{"family":"Rabosky","given":"Daniel L."},{"family":"Goldberg","given":"Emma E."}],"issued":{"date-parts":[["2015",3,1]]}},"label":"page"},{"id":228,"uris":["http://zotero.org/users/local/X8CzRyu0/items/USPRTI47"],"uri":["http://zotero.org/users/local/X8CzRyu0/items/USPRTI47"],"itemData":{"id":228,"type":"article-journal","abstract":"The distribution of diversity can vary considerably from clade to clade. Attempts to understand these patterns often employ state-dependent speciation and extinction models to determine whether the evolution of a particular novel trait has increased speciation rates and/or decreased extinction rates. It is still unclear, however, whether these models are uncovering important drivers of diversification, or whether they are simply pointing to more complex patterns involving many unmeasured and co-distributed factors. Here we describe an extension to the popular state-dependent speciation and extinction models that specifically accounts for the presence of unmeasured factors that could impact diversification rates estimated for the states of any observed trait, addressing at least one major criticism of BiSSE (Binary State Speciation and Extinction) methods. Specifically, our model, which we refer to as HiSSE (Hidden State Speciation and Extinction), assumes that related to each observed state in the model are “hidden” states that exhibit potentially distinct diversification dynamics and transition rates than the observed states in isolation. We also demonstrate how our model can be used as character-independent diversification models that allow for a complex diversification process that is independent of the evolution of a character. Under rigorous simulation tests and when applied to empirical data, we find that HiSSE performs reasonably well, and can at least detect net diversification rate differences between observed and hidden states and detect when diversification rate differences do not correlate with the observed states. We discuss the remaining issues with state-dependent speciation and extinction models in general, and the important ways in which HiSSE provides a more nuanced understanding of trait-dependent diversification.","container-title":"Systematic Biology","DOI":"10.1093/sysbio/syw022","ISSN":"1063-5157","issue":"4","journalAbbreviation":"Syst Biol","page":"583-601","source":"academic.oup.com","title":"Detecting Hidden Diversification Shifts in Models of Trait-Dependent Speciation and Extinction","volume":"65","author":[{"family":"Beaulieu","given":"Jeremy M."},{"family":"O’Meara","given":"Brian C."}],"issued":{"date-parts":[["2016",7,1]]}},"label":"page"}],"schema":"https://github.com/citation-style-language/schema/raw/master/csl-citation.json"} </w:instrText>
      </w:r>
      <w:r w:rsidR="004908EB">
        <w:rPr>
          <w:rFonts w:ascii="Times New Roman" w:eastAsiaTheme="minorEastAsia" w:hAnsi="Times New Roman" w:cs="Times New Roman"/>
        </w:rPr>
        <w:fldChar w:fldCharType="separate"/>
      </w:r>
      <w:r w:rsidR="004908EB" w:rsidRPr="004908EB">
        <w:rPr>
          <w:rFonts w:ascii="Times New Roman" w:hAnsi="Times New Roman" w:cs="Times New Roman"/>
        </w:rPr>
        <w:t>Rabosky and Goldberg (2015) and Beaulieu and O’Meara (2016)</w:t>
      </w:r>
      <w:r w:rsidR="004908EB">
        <w:rPr>
          <w:rFonts w:ascii="Times New Roman" w:eastAsiaTheme="minorEastAsia" w:hAnsi="Times New Roman" w:cs="Times New Roman"/>
        </w:rPr>
        <w:fldChar w:fldCharType="end"/>
      </w:r>
      <w:r w:rsidR="00182F6E">
        <w:rPr>
          <w:rFonts w:ascii="Times New Roman" w:eastAsiaTheme="minorEastAsia" w:hAnsi="Times New Roman" w:cs="Times New Roman"/>
        </w:rPr>
        <w:t xml:space="preserve"> </w:t>
      </w:r>
      <w:r w:rsidR="004908EB">
        <w:rPr>
          <w:rFonts w:ascii="Times New Roman" w:eastAsiaTheme="minorEastAsia" w:hAnsi="Times New Roman" w:cs="Times New Roman"/>
        </w:rPr>
        <w:t xml:space="preserve">which </w:t>
      </w:r>
      <w:r w:rsidR="00B43E96">
        <w:rPr>
          <w:rFonts w:ascii="Times New Roman" w:eastAsiaTheme="minorEastAsia" w:hAnsi="Times New Roman" w:cs="Times New Roman"/>
        </w:rPr>
        <w:t xml:space="preserve">demonstrated </w:t>
      </w:r>
      <w:r w:rsidR="004908EB">
        <w:rPr>
          <w:rFonts w:ascii="Times New Roman" w:eastAsiaTheme="minorEastAsia" w:hAnsi="Times New Roman" w:cs="Times New Roman"/>
        </w:rPr>
        <w:t>false support for character dependent models when speciation extinction dynamics are not linked to the focal character</w:t>
      </w:r>
      <w:r w:rsidR="00B43E96">
        <w:rPr>
          <w:rFonts w:ascii="Times New Roman" w:eastAsiaTheme="minorEastAsia" w:hAnsi="Times New Roman" w:cs="Times New Roman"/>
        </w:rPr>
        <w:t xml:space="preserve">, but </w:t>
      </w:r>
      <w:r w:rsidR="00AB5595">
        <w:rPr>
          <w:rFonts w:ascii="Times New Roman" w:eastAsiaTheme="minorEastAsia" w:hAnsi="Times New Roman" w:cs="Times New Roman"/>
        </w:rPr>
        <w:t xml:space="preserve">instead are </w:t>
      </w:r>
      <w:r w:rsidR="00B43E96">
        <w:rPr>
          <w:rFonts w:ascii="Times New Roman" w:eastAsiaTheme="minorEastAsia" w:hAnsi="Times New Roman" w:cs="Times New Roman"/>
        </w:rPr>
        <w:t>heterogeneous</w:t>
      </w:r>
      <w:r w:rsidR="004908EB">
        <w:rPr>
          <w:rFonts w:ascii="Times New Roman" w:eastAsiaTheme="minorEastAsia" w:hAnsi="Times New Roman" w:cs="Times New Roman"/>
        </w:rPr>
        <w:t>.</w:t>
      </w:r>
    </w:p>
    <w:p w14:paraId="70BD059E" w14:textId="77777777" w:rsidR="002C0BCF" w:rsidRDefault="002C0BCF">
      <w:pPr>
        <w:spacing w:line="360" w:lineRule="auto"/>
        <w:jc w:val="center"/>
        <w:outlineLvl w:val="0"/>
        <w:rPr>
          <w:ins w:id="440" w:author="Jeremy Michael Beaulieu" w:date="2021-11-23T12:27:00Z"/>
          <w:rFonts w:ascii="Times New Roman" w:eastAsiaTheme="minorEastAsia" w:hAnsi="Times New Roman" w:cs="Times New Roman"/>
          <w:i/>
        </w:rPr>
        <w:pPrChange w:id="441" w:author="Jeremy Michael Beaulieu" w:date="2021-11-23T12:27:00Z">
          <w:pPr>
            <w:spacing w:line="360" w:lineRule="auto"/>
            <w:outlineLvl w:val="0"/>
          </w:pPr>
        </w:pPrChange>
      </w:pPr>
    </w:p>
    <w:p w14:paraId="3B0D1F5A" w14:textId="050089E3" w:rsidR="00E268FA" w:rsidRPr="002C0BCF" w:rsidRDefault="00A62101">
      <w:pPr>
        <w:spacing w:line="360" w:lineRule="auto"/>
        <w:jc w:val="center"/>
        <w:outlineLvl w:val="0"/>
        <w:rPr>
          <w:rFonts w:ascii="Times New Roman" w:eastAsiaTheme="minorEastAsia" w:hAnsi="Times New Roman" w:cs="Times New Roman"/>
          <w:i/>
          <w:rPrChange w:id="442" w:author="Jeremy Michael Beaulieu" w:date="2021-11-23T12:27:00Z">
            <w:rPr>
              <w:rFonts w:ascii="Times New Roman" w:eastAsiaTheme="minorEastAsia" w:hAnsi="Times New Roman" w:cs="Times New Roman"/>
              <w:u w:val="single"/>
            </w:rPr>
          </w:rPrChange>
        </w:rPr>
        <w:pPrChange w:id="443" w:author="Jeremy Michael Beaulieu" w:date="2021-11-23T12:27:00Z">
          <w:pPr>
            <w:spacing w:line="360" w:lineRule="auto"/>
            <w:outlineLvl w:val="0"/>
          </w:pPr>
        </w:pPrChange>
      </w:pPr>
      <w:r w:rsidRPr="002C0BCF">
        <w:rPr>
          <w:rFonts w:ascii="Times New Roman" w:eastAsiaTheme="minorEastAsia" w:hAnsi="Times New Roman" w:cs="Times New Roman"/>
          <w:i/>
          <w:rPrChange w:id="444" w:author="Jeremy Michael Beaulieu" w:date="2021-11-23T12:27:00Z">
            <w:rPr>
              <w:rFonts w:ascii="Times New Roman" w:eastAsiaTheme="minorEastAsia" w:hAnsi="Times New Roman" w:cs="Times New Roman"/>
              <w:u w:val="single"/>
            </w:rPr>
          </w:rPrChange>
        </w:rPr>
        <w:t xml:space="preserve">The impact of climatic </w:t>
      </w:r>
      <w:r w:rsidR="002970E3" w:rsidRPr="002C0BCF">
        <w:rPr>
          <w:rFonts w:ascii="Times New Roman" w:eastAsiaTheme="minorEastAsia" w:hAnsi="Times New Roman" w:cs="Times New Roman"/>
          <w:i/>
          <w:rPrChange w:id="445" w:author="Jeremy Michael Beaulieu" w:date="2021-11-23T12:27:00Z">
            <w:rPr>
              <w:rFonts w:ascii="Times New Roman" w:eastAsiaTheme="minorEastAsia" w:hAnsi="Times New Roman" w:cs="Times New Roman"/>
              <w:u w:val="single"/>
            </w:rPr>
          </w:rPrChange>
        </w:rPr>
        <w:t>variables</w:t>
      </w:r>
      <w:r w:rsidRPr="002C0BCF">
        <w:rPr>
          <w:rFonts w:ascii="Times New Roman" w:eastAsiaTheme="minorEastAsia" w:hAnsi="Times New Roman" w:cs="Times New Roman"/>
          <w:i/>
          <w:rPrChange w:id="446" w:author="Jeremy Michael Beaulieu" w:date="2021-11-23T12:27:00Z">
            <w:rPr>
              <w:rFonts w:ascii="Times New Roman" w:eastAsiaTheme="minorEastAsia" w:hAnsi="Times New Roman" w:cs="Times New Roman"/>
              <w:u w:val="single"/>
            </w:rPr>
          </w:rPrChange>
        </w:rPr>
        <w:t xml:space="preserve"> on seed dispersal</w:t>
      </w:r>
    </w:p>
    <w:p w14:paraId="0D8DB3C8" w14:textId="6FD0600C" w:rsidR="001A5E95" w:rsidRDefault="005E6E2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 ideal way to address </w:t>
      </w:r>
      <w:r w:rsidR="00DA6410">
        <w:rPr>
          <w:rFonts w:ascii="Times New Roman" w:eastAsiaTheme="minorEastAsia" w:hAnsi="Times New Roman" w:cs="Times New Roman"/>
        </w:rPr>
        <w:t>the</w:t>
      </w:r>
      <w:r>
        <w:rPr>
          <w:rFonts w:ascii="Times New Roman" w:eastAsiaTheme="minorEastAsia" w:hAnsi="Times New Roman" w:cs="Times New Roman"/>
        </w:rPr>
        <w:t xml:space="preserve"> complexity </w:t>
      </w:r>
      <w:r w:rsidR="00DA6410">
        <w:rPr>
          <w:rFonts w:ascii="Times New Roman" w:eastAsiaTheme="minorEastAsia" w:hAnsi="Times New Roman" w:cs="Times New Roman"/>
        </w:rPr>
        <w:t xml:space="preserve">of a trait syndrome </w:t>
      </w:r>
      <w:r>
        <w:rPr>
          <w:rFonts w:ascii="Times New Roman" w:eastAsiaTheme="minorEastAsia" w:hAnsi="Times New Roman" w:cs="Times New Roman"/>
        </w:rPr>
        <w:t xml:space="preserve">would be to enumerate all </w:t>
      </w:r>
      <w:r w:rsidR="00037476">
        <w:rPr>
          <w:rFonts w:ascii="Times New Roman" w:eastAsiaTheme="minorEastAsia" w:hAnsi="Times New Roman" w:cs="Times New Roman"/>
        </w:rPr>
        <w:t>the</w:t>
      </w:r>
      <w:r>
        <w:rPr>
          <w:rFonts w:ascii="Times New Roman" w:eastAsiaTheme="minorEastAsia" w:hAnsi="Times New Roman" w:cs="Times New Roman"/>
        </w:rPr>
        <w:t xml:space="preserve"> phenotypes which</w:t>
      </w:r>
      <w:r w:rsidR="009D0163">
        <w:rPr>
          <w:rFonts w:ascii="Times New Roman" w:eastAsiaTheme="minorEastAsia" w:hAnsi="Times New Roman" w:cs="Times New Roman"/>
        </w:rPr>
        <w:t xml:space="preserve"> comprise the seed</w:t>
      </w:r>
      <w:r>
        <w:rPr>
          <w:rFonts w:ascii="Times New Roman" w:eastAsiaTheme="minorEastAsia" w:hAnsi="Times New Roman" w:cs="Times New Roman"/>
        </w:rPr>
        <w:t xml:space="preserve"> dispersal </w:t>
      </w:r>
      <w:r w:rsidR="009D0163">
        <w:rPr>
          <w:rFonts w:ascii="Times New Roman" w:eastAsiaTheme="minorEastAsia" w:hAnsi="Times New Roman" w:cs="Times New Roman"/>
        </w:rPr>
        <w:t xml:space="preserve">syndrome </w:t>
      </w:r>
      <w:r>
        <w:rPr>
          <w:rFonts w:ascii="Times New Roman" w:eastAsiaTheme="minorEastAsia" w:hAnsi="Times New Roman" w:cs="Times New Roman"/>
        </w:rPr>
        <w:t>and study the dynamics in-depth. However, on macroevolutionary scales, this approach is intractable due to the vast amount of species-specific data required and the increasing number of parameters introduced into model</w:t>
      </w:r>
      <w:r w:rsidR="004535C1">
        <w:rPr>
          <w:rFonts w:ascii="Times New Roman" w:eastAsiaTheme="minorEastAsia" w:hAnsi="Times New Roman" w:cs="Times New Roman"/>
        </w:rPr>
        <w:t>s</w:t>
      </w:r>
      <w:r>
        <w:rPr>
          <w:rFonts w:ascii="Times New Roman" w:eastAsiaTheme="minorEastAsia" w:hAnsi="Times New Roman" w:cs="Times New Roman"/>
        </w:rPr>
        <w:t xml:space="preserve"> as the number of traits increases. </w:t>
      </w:r>
      <w:r w:rsidR="00287781">
        <w:rPr>
          <w:rFonts w:ascii="Times New Roman" w:eastAsiaTheme="minorEastAsia" w:hAnsi="Times New Roman" w:cs="Times New Roman"/>
        </w:rPr>
        <w:t>Thus, we propose a</w:t>
      </w:r>
      <w:r>
        <w:rPr>
          <w:rFonts w:ascii="Times New Roman" w:eastAsiaTheme="minorEastAsia" w:hAnsi="Times New Roman" w:cs="Times New Roman"/>
        </w:rPr>
        <w:t xml:space="preserve">n alternative </w:t>
      </w:r>
      <w:r w:rsidR="00287781">
        <w:rPr>
          <w:rFonts w:ascii="Times New Roman" w:eastAsiaTheme="minorEastAsia" w:hAnsi="Times New Roman" w:cs="Times New Roman"/>
        </w:rPr>
        <w:t xml:space="preserve">which will </w:t>
      </w:r>
      <w:r>
        <w:rPr>
          <w:rFonts w:ascii="Times New Roman" w:eastAsiaTheme="minorEastAsia" w:hAnsi="Times New Roman" w:cs="Times New Roman"/>
        </w:rPr>
        <w:t xml:space="preserve">use </w:t>
      </w:r>
      <w:r w:rsidR="00511E72">
        <w:rPr>
          <w:rFonts w:ascii="Times New Roman" w:eastAsiaTheme="minorEastAsia" w:hAnsi="Times New Roman" w:cs="Times New Roman"/>
        </w:rPr>
        <w:t xml:space="preserve">a single feature of </w:t>
      </w:r>
      <w:r>
        <w:rPr>
          <w:rFonts w:ascii="Times New Roman" w:eastAsiaTheme="minorEastAsia" w:hAnsi="Times New Roman" w:cs="Times New Roman"/>
        </w:rPr>
        <w:lastRenderedPageBreak/>
        <w:t>fruit morphology as a proxy for seed dispersal, but also acknowledge</w:t>
      </w:r>
      <w:r w:rsidR="00F42484">
        <w:rPr>
          <w:rFonts w:ascii="Times New Roman" w:eastAsiaTheme="minorEastAsia" w:hAnsi="Times New Roman" w:cs="Times New Roman"/>
        </w:rPr>
        <w:t>s</w:t>
      </w:r>
      <w:r>
        <w:rPr>
          <w:rFonts w:ascii="Times New Roman" w:eastAsiaTheme="minorEastAsia" w:hAnsi="Times New Roman" w:cs="Times New Roman"/>
        </w:rPr>
        <w:t xml:space="preserve"> that not all </w:t>
      </w:r>
      <w:r w:rsidR="009171A1">
        <w:rPr>
          <w:rFonts w:ascii="Times New Roman" w:eastAsiaTheme="minorEastAsia" w:hAnsi="Times New Roman" w:cs="Times New Roman"/>
        </w:rPr>
        <w:t>lineages</w:t>
      </w:r>
      <w:r>
        <w:rPr>
          <w:rFonts w:ascii="Times New Roman" w:eastAsiaTheme="minorEastAsia" w:hAnsi="Times New Roman" w:cs="Times New Roman"/>
        </w:rPr>
        <w:t xml:space="preserve"> with the same fruit morphology are going to evolve in the same way. </w:t>
      </w:r>
      <w:r w:rsidR="0007112E">
        <w:rPr>
          <w:rFonts w:ascii="Times New Roman" w:eastAsiaTheme="minorEastAsia" w:hAnsi="Times New Roman" w:cs="Times New Roman"/>
        </w:rPr>
        <w:t xml:space="preserve">It is for this reason that we use hidden Markov models (HMM) as the basis for describing discrete character evolution. </w:t>
      </w:r>
      <w:r w:rsidR="0019275A">
        <w:rPr>
          <w:rFonts w:ascii="Times New Roman" w:eastAsiaTheme="minorEastAsia" w:hAnsi="Times New Roman" w:cs="Times New Roman"/>
        </w:rPr>
        <w:t xml:space="preserve">With HMMs we allow for the fact that dynamics within broadly defined categories are likely inadequate descriptions when </w:t>
      </w:r>
      <w:r w:rsidR="0067247F">
        <w:rPr>
          <w:rFonts w:ascii="Times New Roman" w:eastAsiaTheme="minorEastAsia" w:hAnsi="Times New Roman" w:cs="Times New Roman"/>
        </w:rPr>
        <w:t>treated</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homogeneously</w:t>
      </w:r>
      <w:r w:rsidR="0019275A">
        <w:rPr>
          <w:rFonts w:ascii="Times New Roman" w:eastAsiaTheme="minorEastAsia" w:hAnsi="Times New Roman" w:cs="Times New Roman"/>
        </w:rPr>
        <w:t xml:space="preserve">. </w:t>
      </w:r>
      <w:r w:rsidR="0067247F">
        <w:rPr>
          <w:rFonts w:ascii="Times New Roman" w:eastAsiaTheme="minorEastAsia" w:hAnsi="Times New Roman" w:cs="Times New Roman"/>
        </w:rPr>
        <w:t xml:space="preserve">For example, there are some fruits which are technically classified as dry but are consumed and dispersed by frugivores (e.g., </w:t>
      </w:r>
      <w:r w:rsidR="0067247F" w:rsidRPr="00EA601A">
        <w:rPr>
          <w:rFonts w:ascii="Times New Roman" w:eastAsiaTheme="minorEastAsia" w:hAnsi="Times New Roman" w:cs="Times New Roman"/>
          <w:i/>
          <w:iCs/>
        </w:rPr>
        <w:t>Gaultheria</w:t>
      </w:r>
      <w:r w:rsidR="0067247F">
        <w:rPr>
          <w:rFonts w:ascii="Times New Roman" w:eastAsiaTheme="minorEastAsia" w:hAnsi="Times New Roman" w:cs="Times New Roman"/>
        </w:rPr>
        <w:t xml:space="preserve"> in Ericaceae; </w:t>
      </w:r>
      <w:r w:rsidR="00511E72">
        <w:rPr>
          <w:rFonts w:ascii="Times New Roman" w:hAnsi="Times New Roman" w:cs="Times New Roman"/>
          <w:color w:val="FF0000"/>
        </w:rPr>
        <w:t>Stevens chapter</w:t>
      </w:r>
      <w:r w:rsidR="0067247F">
        <w:rPr>
          <w:rFonts w:ascii="Times New Roman" w:eastAsiaTheme="minorEastAsia" w:hAnsi="Times New Roman" w:cs="Times New Roman"/>
        </w:rPr>
        <w:t xml:space="preserve">). </w:t>
      </w:r>
      <w:r w:rsidR="00EA601A">
        <w:rPr>
          <w:rFonts w:ascii="Times New Roman" w:eastAsiaTheme="minorEastAsia" w:hAnsi="Times New Roman" w:cs="Times New Roman"/>
        </w:rPr>
        <w:t xml:space="preserve">If the evolutionary dynamics of </w:t>
      </w:r>
      <w:proofErr w:type="spellStart"/>
      <w:r w:rsidR="00EA601A">
        <w:rPr>
          <w:rFonts w:ascii="Times New Roman" w:eastAsiaTheme="minorEastAsia" w:hAnsi="Times New Roman" w:cs="Times New Roman"/>
        </w:rPr>
        <w:t>endozoochorous</w:t>
      </w:r>
      <w:proofErr w:type="spellEnd"/>
      <w:r w:rsidR="00EA601A">
        <w:rPr>
          <w:rFonts w:ascii="Times New Roman" w:eastAsiaTheme="minorEastAsia" w:hAnsi="Times New Roman" w:cs="Times New Roman"/>
        </w:rPr>
        <w:t xml:space="preserve"> dry fruits are not adequately described by being lumped with other dry fruits, then it is important to allow for hidden variation to be incorporated into </w:t>
      </w:r>
      <w:r w:rsidR="00C15C74">
        <w:rPr>
          <w:rFonts w:ascii="Times New Roman" w:eastAsiaTheme="minorEastAsia" w:hAnsi="Times New Roman" w:cs="Times New Roman"/>
        </w:rPr>
        <w:t>our</w:t>
      </w:r>
      <w:r w:rsidR="00EA601A">
        <w:rPr>
          <w:rFonts w:ascii="Times New Roman" w:eastAsiaTheme="minorEastAsia" w:hAnsi="Times New Roman" w:cs="Times New Roman"/>
        </w:rPr>
        <w:t xml:space="preserve"> evolutionary model.</w:t>
      </w:r>
    </w:p>
    <w:p w14:paraId="24C020CD" w14:textId="58846DF1" w:rsidR="00167A8C" w:rsidRDefault="00167A8C"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Here we examine three predictions outlined in </w:t>
      </w:r>
      <w:r w:rsidRPr="00167A8C">
        <w:rPr>
          <w:rFonts w:ascii="Times New Roman" w:eastAsiaTheme="minorEastAsia" w:hAnsi="Times New Roman" w:cs="Times New Roman"/>
          <w:color w:val="FF0000"/>
        </w:rPr>
        <w:t xml:space="preserve">Vasconcelos et al. </w:t>
      </w:r>
      <w:r>
        <w:rPr>
          <w:rFonts w:ascii="Times New Roman" w:eastAsiaTheme="minorEastAsia" w:hAnsi="Times New Roman" w:cs="Times New Roman"/>
        </w:rPr>
        <w:t>(2021)</w:t>
      </w:r>
      <w:r w:rsidR="00D74C7A">
        <w:rPr>
          <w:rFonts w:ascii="Times New Roman" w:eastAsiaTheme="minorEastAsia" w:hAnsi="Times New Roman" w:cs="Times New Roman"/>
        </w:rPr>
        <w:t>, but specifically measuring aridity</w:t>
      </w:r>
      <w:r>
        <w:rPr>
          <w:rFonts w:ascii="Times New Roman" w:eastAsiaTheme="minorEastAsia" w:hAnsi="Times New Roman" w:cs="Times New Roman"/>
        </w:rPr>
        <w:t>. First, we expect that the climatic optima for abiotically dispersed seeds will be drier compared to biotically dispersed seeds</w:t>
      </w:r>
      <w:r w:rsidR="00DB559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sidR="00DB559C">
        <w:rPr>
          <w:rFonts w:ascii="Times New Roman" w:eastAsiaTheme="minorEastAsia" w:hAnsi="Times New Roman" w:cs="Times New Roman"/>
        </w:rPr>
        <w:t>)</w:t>
      </w:r>
      <w:r>
        <w:rPr>
          <w:rFonts w:ascii="Times New Roman" w:eastAsiaTheme="minorEastAsia" w:hAnsi="Times New Roman" w:cs="Times New Roman"/>
        </w:rPr>
        <w:t>. Second, we expect that abiotically dispersed seeds will have faster rates of climatic niche evolution</w:t>
      </w:r>
      <w:r w:rsidR="00F53BFD">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sidR="00F53BFD">
        <w:rPr>
          <w:rFonts w:ascii="Times New Roman" w:eastAsiaTheme="minorEastAsia" w:hAnsi="Times New Roman" w:cs="Times New Roman"/>
        </w:rPr>
        <w:t>)</w:t>
      </w:r>
      <w:r w:rsidR="009D1EB9">
        <w:rPr>
          <w:rFonts w:ascii="Times New Roman" w:eastAsiaTheme="minorEastAsia" w:hAnsi="Times New Roman" w:cs="Times New Roman"/>
        </w:rPr>
        <w:t>.</w:t>
      </w:r>
      <w:r w:rsidR="00F53BFD">
        <w:rPr>
          <w:rFonts w:ascii="Times New Roman" w:eastAsiaTheme="minorEastAsia" w:hAnsi="Times New Roman" w:cs="Times New Roman"/>
        </w:rPr>
        <w:t xml:space="preserve"> </w:t>
      </w:r>
      <w:r>
        <w:rPr>
          <w:rFonts w:ascii="Times New Roman" w:eastAsiaTheme="minorEastAsia" w:hAnsi="Times New Roman" w:cs="Times New Roman"/>
        </w:rPr>
        <w:t xml:space="preserve">Finally, we expect that </w:t>
      </w:r>
      <w:r w:rsidR="00DB559C">
        <w:rPr>
          <w:rFonts w:ascii="Times New Roman" w:eastAsiaTheme="minorEastAsia" w:hAnsi="Times New Roman" w:cs="Times New Roman"/>
        </w:rPr>
        <w:t xml:space="preserve">the climatic niches of </w:t>
      </w:r>
      <w:r>
        <w:rPr>
          <w:rFonts w:ascii="Times New Roman" w:eastAsiaTheme="minorEastAsia" w:hAnsi="Times New Roman" w:cs="Times New Roman"/>
        </w:rPr>
        <w:t xml:space="preserve">biotically dispersed seeds will be </w:t>
      </w:r>
      <w:r w:rsidR="00DB559C">
        <w:rPr>
          <w:rFonts w:ascii="Times New Roman" w:eastAsiaTheme="minorEastAsia" w:hAnsi="Times New Roman" w:cs="Times New Roman"/>
        </w:rPr>
        <w:t>more conserved through time</w:t>
      </w:r>
      <w:r w:rsidR="00F53BFD">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sidR="00F53BFD">
        <w:rPr>
          <w:rFonts w:ascii="Times New Roman" w:eastAsiaTheme="minorEastAsia" w:hAnsi="Times New Roman" w:cs="Times New Roman"/>
        </w:rPr>
        <w:t>)</w:t>
      </w:r>
      <w:r w:rsidR="00DB559C">
        <w:rPr>
          <w:rFonts w:ascii="Times New Roman" w:eastAsiaTheme="minorEastAsia" w:hAnsi="Times New Roman" w:cs="Times New Roman"/>
        </w:rPr>
        <w:t>.</w:t>
      </w:r>
      <w:r w:rsidR="00625A2B">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We apply </w:t>
      </w:r>
      <w:r w:rsidR="006D161E">
        <w:rPr>
          <w:rFonts w:ascii="Times New Roman" w:eastAsiaTheme="minorEastAsia" w:hAnsi="Times New Roman" w:cs="Times New Roman"/>
        </w:rPr>
        <w:t>several</w:t>
      </w:r>
      <w:r w:rsidR="00EC424D">
        <w:rPr>
          <w:rFonts w:ascii="Times New Roman" w:eastAsiaTheme="minorEastAsia" w:hAnsi="Times New Roman" w:cs="Times New Roman"/>
        </w:rPr>
        <w:t xml:space="preserve"> </w:t>
      </w:r>
      <w:proofErr w:type="spellStart"/>
      <w:r w:rsidR="00625A2B" w:rsidRPr="004A29AA">
        <w:rPr>
          <w:rFonts w:ascii="Courier New" w:eastAsiaTheme="minorEastAsia" w:hAnsi="Courier New" w:cs="Courier New"/>
        </w:rPr>
        <w:t>hOUwie</w:t>
      </w:r>
      <w:proofErr w:type="spellEnd"/>
      <w:r w:rsidR="00625A2B">
        <w:rPr>
          <w:rFonts w:ascii="Times New Roman" w:eastAsiaTheme="minorEastAsia" w:hAnsi="Times New Roman" w:cs="Times New Roman"/>
        </w:rPr>
        <w:t xml:space="preserve"> model</w:t>
      </w:r>
      <w:r w:rsidR="006D161E">
        <w:rPr>
          <w:rFonts w:ascii="Times New Roman" w:eastAsiaTheme="minorEastAsia" w:hAnsi="Times New Roman" w:cs="Times New Roman"/>
        </w:rPr>
        <w:t>s</w:t>
      </w:r>
      <w:r w:rsidR="00EC424D">
        <w:rPr>
          <w:rFonts w:ascii="Times New Roman" w:eastAsiaTheme="minorEastAsia" w:hAnsi="Times New Roman" w:cs="Times New Roman"/>
        </w:rPr>
        <w:t xml:space="preserve"> to</w:t>
      </w:r>
      <w:r w:rsidR="006D161E">
        <w:rPr>
          <w:rFonts w:ascii="Times New Roman" w:eastAsiaTheme="minorEastAsia" w:hAnsi="Times New Roman" w:cs="Times New Roman"/>
        </w:rPr>
        <w:t xml:space="preserve"> test these hypotheses and compare our results to those discussed in Vasconcelos et al. (2021)</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expect </w:t>
      </w:r>
      <w:r w:rsidR="00C87A4E">
        <w:rPr>
          <w:rFonts w:ascii="Times New Roman" w:eastAsiaTheme="minorEastAsia" w:hAnsi="Times New Roman" w:cs="Times New Roman"/>
        </w:rPr>
        <w:t xml:space="preserve">that any differences found between this study and Vasconcelos et al. (2021) are </w:t>
      </w:r>
      <w:r w:rsidR="004605F3">
        <w:rPr>
          <w:rFonts w:ascii="Times New Roman" w:eastAsiaTheme="minorEastAsia" w:hAnsi="Times New Roman" w:cs="Times New Roman"/>
        </w:rPr>
        <w:t xml:space="preserve">because </w:t>
      </w:r>
      <w:r w:rsidR="00EC424D">
        <w:rPr>
          <w:rFonts w:ascii="Times New Roman" w:eastAsiaTheme="minorEastAsia" w:hAnsi="Times New Roman" w:cs="Times New Roman"/>
        </w:rPr>
        <w:t xml:space="preserve">we </w:t>
      </w:r>
      <w:r w:rsidR="004605F3">
        <w:rPr>
          <w:rFonts w:ascii="Times New Roman" w:eastAsiaTheme="minorEastAsia" w:hAnsi="Times New Roman" w:cs="Times New Roman"/>
        </w:rPr>
        <w:t xml:space="preserve">can </w:t>
      </w:r>
      <w:r w:rsidR="00EC424D">
        <w:rPr>
          <w:rFonts w:ascii="Times New Roman" w:eastAsiaTheme="minorEastAsia" w:hAnsi="Times New Roman" w:cs="Times New Roman"/>
        </w:rPr>
        <w:t>explicitly account for the joint probability of the discrete and continuous character</w:t>
      </w:r>
      <w:r w:rsidR="004605F3">
        <w:rPr>
          <w:rFonts w:ascii="Times New Roman" w:eastAsiaTheme="minorEastAsia" w:hAnsi="Times New Roman" w:cs="Times New Roman"/>
        </w:rPr>
        <w:t>s</w:t>
      </w:r>
      <w:r w:rsidR="00EC424D">
        <w:rPr>
          <w:rFonts w:ascii="Times New Roman" w:eastAsiaTheme="minorEastAsia" w:hAnsi="Times New Roman" w:cs="Times New Roman"/>
        </w:rPr>
        <w:t xml:space="preserve">. </w:t>
      </w:r>
      <w:r w:rsidR="004605F3">
        <w:rPr>
          <w:rFonts w:ascii="Times New Roman" w:eastAsiaTheme="minorEastAsia" w:hAnsi="Times New Roman" w:cs="Times New Roman"/>
        </w:rPr>
        <w:t xml:space="preserve">We choose Ericaceae specifically because </w:t>
      </w:r>
      <w:ins w:id="447" w:author="Jeremy Michael Beaulieu" w:date="2021-11-30T12:56:00Z">
        <w:r w:rsidR="00435A22">
          <w:rPr>
            <w:rFonts w:ascii="Times New Roman" w:eastAsiaTheme="minorEastAsia" w:hAnsi="Times New Roman" w:cs="Times New Roman"/>
          </w:rPr>
          <w:t xml:space="preserve">Vasconcelos et al. (2021) </w:t>
        </w:r>
      </w:ins>
      <w:del w:id="448" w:author="Jeremy Michael Beaulieu" w:date="2021-11-30T12:56:00Z">
        <w:r w:rsidR="004605F3" w:rsidDel="00435A22">
          <w:rPr>
            <w:rFonts w:ascii="Times New Roman" w:eastAsiaTheme="minorEastAsia" w:hAnsi="Times New Roman" w:cs="Times New Roman"/>
          </w:rPr>
          <w:delText xml:space="preserve">in </w:delText>
        </w:r>
        <w:r w:rsidR="00A20EE7" w:rsidDel="00435A22">
          <w:rPr>
            <w:rFonts w:ascii="Times New Roman" w:eastAsiaTheme="minorEastAsia" w:hAnsi="Times New Roman" w:cs="Times New Roman"/>
          </w:rPr>
          <w:delText xml:space="preserve">our </w:delText>
        </w:r>
        <w:r w:rsidR="004605F3" w:rsidDel="00435A22">
          <w:rPr>
            <w:rFonts w:ascii="Times New Roman" w:eastAsiaTheme="minorEastAsia" w:hAnsi="Times New Roman" w:cs="Times New Roman"/>
          </w:rPr>
          <w:delText xml:space="preserve">previous study we had </w:delText>
        </w:r>
      </w:del>
      <w:r w:rsidR="004605F3">
        <w:rPr>
          <w:rFonts w:ascii="Times New Roman" w:eastAsiaTheme="minorEastAsia" w:hAnsi="Times New Roman" w:cs="Times New Roman"/>
        </w:rPr>
        <w:t xml:space="preserve">found two </w:t>
      </w:r>
      <w:r w:rsidR="00EC424D">
        <w:rPr>
          <w:rFonts w:ascii="Times New Roman" w:eastAsiaTheme="minorEastAsia" w:hAnsi="Times New Roman" w:cs="Times New Roman"/>
        </w:rPr>
        <w:t>counter</w:t>
      </w:r>
      <w:r w:rsidR="004605F3">
        <w:rPr>
          <w:rFonts w:ascii="Times New Roman" w:eastAsiaTheme="minorEastAsia" w:hAnsi="Times New Roman" w:cs="Times New Roman"/>
        </w:rPr>
        <w:t>-</w:t>
      </w:r>
      <w:r w:rsidR="00EC424D">
        <w:rPr>
          <w:rFonts w:ascii="Times New Roman" w:eastAsiaTheme="minorEastAsia" w:hAnsi="Times New Roman" w:cs="Times New Roman"/>
        </w:rPr>
        <w:t>intuitive results</w:t>
      </w:r>
      <w:r w:rsidR="004605F3">
        <w:rPr>
          <w:rFonts w:ascii="Times New Roman" w:eastAsiaTheme="minorEastAsia" w:hAnsi="Times New Roman" w:cs="Times New Roman"/>
        </w:rPr>
        <w:t>. First,</w:t>
      </w:r>
      <w:r w:rsidR="00361D0B">
        <w:rPr>
          <w:rFonts w:ascii="Times New Roman" w:eastAsiaTheme="minorEastAsia" w:hAnsi="Times New Roman" w:cs="Times New Roman"/>
        </w:rPr>
        <w:t xml:space="preserve"> </w:t>
      </w:r>
      <w:del w:id="449" w:author="Jeremy Michael Beaulieu" w:date="2021-11-30T12:56:00Z">
        <w:r w:rsidR="00361D0B" w:rsidDel="00435A22">
          <w:rPr>
            <w:rFonts w:ascii="Times New Roman" w:eastAsiaTheme="minorEastAsia" w:hAnsi="Times New Roman" w:cs="Times New Roman"/>
          </w:rPr>
          <w:delText xml:space="preserve">we </w:delText>
        </w:r>
      </w:del>
      <w:ins w:id="450" w:author="Jeremy Michael Beaulieu" w:date="2021-11-30T12:56:00Z">
        <w:r w:rsidR="00435A22">
          <w:rPr>
            <w:rFonts w:ascii="Times New Roman" w:eastAsiaTheme="minorEastAsia" w:hAnsi="Times New Roman" w:cs="Times New Roman"/>
          </w:rPr>
          <w:t xml:space="preserve">they </w:t>
        </w:r>
      </w:ins>
      <w:r w:rsidR="00361D0B">
        <w:rPr>
          <w:rFonts w:ascii="Times New Roman" w:eastAsiaTheme="minorEastAsia" w:hAnsi="Times New Roman" w:cs="Times New Roman"/>
        </w:rPr>
        <w:t>found</w:t>
      </w:r>
      <w:r w:rsidR="004605F3">
        <w:rPr>
          <w:rFonts w:ascii="Times New Roman" w:eastAsiaTheme="minorEastAsia" w:hAnsi="Times New Roman" w:cs="Times New Roman"/>
        </w:rPr>
        <w:t xml:space="preserve"> </w:t>
      </w:r>
      <w:r w:rsidR="00EC424D">
        <w:rPr>
          <w:rFonts w:ascii="Times New Roman" w:eastAsiaTheme="minorEastAsia" w:hAnsi="Times New Roman" w:cs="Times New Roman"/>
        </w:rPr>
        <w:t xml:space="preserve">that </w:t>
      </w:r>
      <w:r w:rsidR="00361D0B">
        <w:rPr>
          <w:rFonts w:ascii="Times New Roman" w:eastAsiaTheme="minorEastAsia" w:hAnsi="Times New Roman" w:cs="Times New Roman"/>
        </w:rPr>
        <w:t xml:space="preserve">the </w:t>
      </w:r>
      <w:r w:rsidR="003F3C7A">
        <w:rPr>
          <w:rFonts w:ascii="Times New Roman" w:eastAsiaTheme="minorEastAsia" w:hAnsi="Times New Roman" w:cs="Times New Roman"/>
        </w:rPr>
        <w:t>phenotypic optima of abiotically dispersed seeds</w:t>
      </w:r>
      <w:r w:rsidR="00EC424D">
        <w:rPr>
          <w:rFonts w:ascii="Times New Roman" w:eastAsiaTheme="minorEastAsia" w:hAnsi="Times New Roman" w:cs="Times New Roman"/>
        </w:rPr>
        <w:t xml:space="preserve"> was more humid </w:t>
      </w:r>
      <w:r w:rsidR="003F3C7A">
        <w:rPr>
          <w:rFonts w:ascii="Times New Roman" w:eastAsiaTheme="minorEastAsia" w:hAnsi="Times New Roman" w:cs="Times New Roman"/>
        </w:rPr>
        <w:t xml:space="preserve">than biotically dispersed seeds. </w:t>
      </w:r>
      <w:r w:rsidR="00361D0B">
        <w:rPr>
          <w:rFonts w:ascii="Times New Roman" w:eastAsiaTheme="minorEastAsia" w:hAnsi="Times New Roman" w:cs="Times New Roman"/>
        </w:rPr>
        <w:t>S</w:t>
      </w:r>
      <w:r w:rsidR="003F3C7A">
        <w:rPr>
          <w:rFonts w:ascii="Times New Roman" w:eastAsiaTheme="minorEastAsia" w:hAnsi="Times New Roman" w:cs="Times New Roman"/>
        </w:rPr>
        <w:t xml:space="preserve">econd, </w:t>
      </w:r>
      <w:del w:id="451" w:author="Jeremy Michael Beaulieu" w:date="2021-11-30T12:56:00Z">
        <w:r w:rsidR="003F3C7A" w:rsidDel="00435A22">
          <w:rPr>
            <w:rFonts w:ascii="Times New Roman" w:eastAsiaTheme="minorEastAsia" w:hAnsi="Times New Roman" w:cs="Times New Roman"/>
          </w:rPr>
          <w:delText xml:space="preserve">we </w:delText>
        </w:r>
      </w:del>
      <w:ins w:id="452" w:author="Jeremy Michael Beaulieu" w:date="2021-11-30T12:56:00Z">
        <w:r w:rsidR="00435A22">
          <w:rPr>
            <w:rFonts w:ascii="Times New Roman" w:eastAsiaTheme="minorEastAsia" w:hAnsi="Times New Roman" w:cs="Times New Roman"/>
          </w:rPr>
          <w:t xml:space="preserve">they </w:t>
        </w:r>
      </w:ins>
      <w:r w:rsidR="003F3C7A">
        <w:rPr>
          <w:rFonts w:ascii="Times New Roman" w:eastAsiaTheme="minorEastAsia" w:hAnsi="Times New Roman" w:cs="Times New Roman"/>
        </w:rPr>
        <w:t>found that</w:t>
      </w:r>
      <w:r w:rsidR="00EC424D">
        <w:rPr>
          <w:rFonts w:ascii="Times New Roman" w:eastAsiaTheme="minorEastAsia" w:hAnsi="Times New Roman" w:cs="Times New Roman"/>
        </w:rPr>
        <w:t xml:space="preserve"> the rate of climatic evolution was greater in biotically dispersed seeds</w:t>
      </w:r>
      <w:r w:rsidR="003F3C7A">
        <w:rPr>
          <w:rFonts w:ascii="Times New Roman" w:eastAsiaTheme="minorEastAsia" w:hAnsi="Times New Roman" w:cs="Times New Roman"/>
        </w:rPr>
        <w:t xml:space="preserve"> than abiotically dispersed seeds</w:t>
      </w:r>
      <w:r w:rsidR="00EC424D">
        <w:rPr>
          <w:rFonts w:ascii="Times New Roman" w:eastAsiaTheme="minorEastAsia" w:hAnsi="Times New Roman" w:cs="Times New Roman"/>
        </w:rPr>
        <w:t xml:space="preserve">. Additionally, </w:t>
      </w:r>
      <w:del w:id="453" w:author="Jeremy Michael Beaulieu" w:date="2021-11-30T12:56:00Z">
        <w:r w:rsidR="007F0DF8" w:rsidDel="00435A22">
          <w:rPr>
            <w:rFonts w:ascii="Times New Roman" w:eastAsiaTheme="minorEastAsia" w:hAnsi="Times New Roman" w:cs="Times New Roman"/>
          </w:rPr>
          <w:delText xml:space="preserve">our </w:delText>
        </w:r>
      </w:del>
      <w:ins w:id="454" w:author="Jeremy Michael Beaulieu" w:date="2021-11-30T12:56:00Z">
        <w:r w:rsidR="00435A22">
          <w:rPr>
            <w:rFonts w:ascii="Times New Roman" w:eastAsiaTheme="minorEastAsia" w:hAnsi="Times New Roman" w:cs="Times New Roman"/>
          </w:rPr>
          <w:t xml:space="preserve">this </w:t>
        </w:r>
      </w:ins>
      <w:r w:rsidR="00EC424D">
        <w:rPr>
          <w:rFonts w:ascii="Times New Roman" w:eastAsiaTheme="minorEastAsia" w:hAnsi="Times New Roman" w:cs="Times New Roman"/>
        </w:rPr>
        <w:t xml:space="preserve">previous work </w:t>
      </w:r>
      <w:r w:rsidR="007F0DF8">
        <w:rPr>
          <w:rFonts w:ascii="Times New Roman" w:eastAsiaTheme="minorEastAsia" w:hAnsi="Times New Roman" w:cs="Times New Roman"/>
        </w:rPr>
        <w:t>assumed</w:t>
      </w:r>
      <w:r w:rsidR="00EC424D">
        <w:rPr>
          <w:rFonts w:ascii="Times New Roman" w:eastAsiaTheme="minorEastAsia" w:hAnsi="Times New Roman" w:cs="Times New Roman"/>
        </w:rPr>
        <w:t xml:space="preserve"> </w:t>
      </w:r>
      <w:r w:rsidR="007F0DF8">
        <w:rPr>
          <w:rFonts w:ascii="Times New Roman" w:eastAsiaTheme="minorEastAsia" w:hAnsi="Times New Roman" w:cs="Times New Roman"/>
        </w:rPr>
        <w:t xml:space="preserve">either </w:t>
      </w:r>
      <w:r w:rsidR="00EC424D">
        <w:rPr>
          <w:rFonts w:ascii="Times New Roman" w:eastAsiaTheme="minorEastAsia" w:hAnsi="Times New Roman" w:cs="Times New Roman"/>
        </w:rPr>
        <w:t>character dependence or simple character independence. As our simulations will show</w:t>
      </w:r>
      <w:ins w:id="455" w:author="Jeremy Michael Beaulieu" w:date="2021-11-30T12:56:00Z">
        <w:r w:rsidR="00435A22">
          <w:rPr>
            <w:rFonts w:ascii="Times New Roman" w:eastAsiaTheme="minorEastAsia" w:hAnsi="Times New Roman" w:cs="Times New Roman"/>
          </w:rPr>
          <w:t xml:space="preserve"> (see below)</w:t>
        </w:r>
      </w:ins>
      <w:r w:rsidR="007F0DF8">
        <w:rPr>
          <w:rFonts w:ascii="Times New Roman" w:eastAsiaTheme="minorEastAsia" w:hAnsi="Times New Roman" w:cs="Times New Roman"/>
        </w:rPr>
        <w:t>,</w:t>
      </w:r>
      <w:r w:rsidR="00EC424D">
        <w:rPr>
          <w:rFonts w:ascii="Times New Roman" w:eastAsiaTheme="minorEastAsia" w:hAnsi="Times New Roman" w:cs="Times New Roman"/>
        </w:rPr>
        <w:t xml:space="preserve"> this assumption is not always valid, as heterogeneous character independence can give a false signal of character dependence. </w:t>
      </w:r>
      <w:r w:rsidR="007F0DF8">
        <w:rPr>
          <w:rFonts w:ascii="Times New Roman" w:eastAsiaTheme="minorEastAsia" w:hAnsi="Times New Roman" w:cs="Times New Roman"/>
        </w:rPr>
        <w:t xml:space="preserve">To account for </w:t>
      </w:r>
      <w:r w:rsidR="0054608E">
        <w:rPr>
          <w:rFonts w:ascii="Times New Roman" w:eastAsiaTheme="minorEastAsia" w:hAnsi="Times New Roman" w:cs="Times New Roman"/>
        </w:rPr>
        <w:t>this,</w:t>
      </w:r>
      <w:r w:rsidR="007F0DF8">
        <w:rPr>
          <w:rFonts w:ascii="Times New Roman" w:eastAsiaTheme="minorEastAsia" w:hAnsi="Times New Roman" w:cs="Times New Roman"/>
        </w:rPr>
        <w:t xml:space="preserve"> we include the CID+ model within our model set. </w:t>
      </w:r>
    </w:p>
    <w:p w14:paraId="5850F586" w14:textId="78568C55" w:rsidR="00FD7AA5" w:rsidRPr="00FD7AA5" w:rsidRDefault="00361D0B"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W</w:t>
      </w:r>
      <w:r w:rsidR="00FD7AA5">
        <w:rPr>
          <w:rFonts w:ascii="Times New Roman" w:eastAsiaTheme="minorEastAsia" w:hAnsi="Times New Roman" w:cs="Times New Roman"/>
        </w:rPr>
        <w:t xml:space="preserve">e </w:t>
      </w:r>
      <w:del w:id="456" w:author="Jeremy Michael Beaulieu" w:date="2021-11-30T12:55:00Z">
        <w:r w:rsidR="00FD7AA5" w:rsidDel="00E4625B">
          <w:rPr>
            <w:rFonts w:ascii="Times New Roman" w:eastAsiaTheme="minorEastAsia" w:hAnsi="Times New Roman" w:cs="Times New Roman"/>
          </w:rPr>
          <w:delText xml:space="preserve">run </w:delText>
        </w:r>
      </w:del>
      <w:ins w:id="457" w:author="Jeremy Michael Beaulieu" w:date="2021-11-30T12:55:00Z">
        <w:r w:rsidR="00E4625B">
          <w:rPr>
            <w:rFonts w:ascii="Times New Roman" w:eastAsiaTheme="minorEastAsia" w:hAnsi="Times New Roman" w:cs="Times New Roman"/>
          </w:rPr>
          <w:t xml:space="preserve">ran </w:t>
        </w:r>
      </w:ins>
      <w:r w:rsidR="00FD7AA5" w:rsidRPr="00FD7AA5">
        <w:rPr>
          <w:rFonts w:ascii="Times New Roman" w:eastAsiaTheme="minorEastAsia" w:hAnsi="Times New Roman" w:cs="Times New Roman"/>
          <w:color w:val="FF0000"/>
        </w:rPr>
        <w:t>2</w:t>
      </w:r>
      <w:r w:rsidR="00DF151C">
        <w:rPr>
          <w:rFonts w:ascii="Times New Roman" w:eastAsiaTheme="minorEastAsia" w:hAnsi="Times New Roman" w:cs="Times New Roman"/>
          <w:color w:val="FF0000"/>
        </w:rPr>
        <w:t>7</w:t>
      </w:r>
      <w:r w:rsidR="00FD7AA5">
        <w:rPr>
          <w:rFonts w:ascii="Times New Roman" w:eastAsiaTheme="minorEastAsia" w:hAnsi="Times New Roman" w:cs="Times New Roman"/>
          <w:color w:val="FF0000"/>
        </w:rPr>
        <w:t xml:space="preserve"> </w:t>
      </w:r>
      <w:proofErr w:type="spellStart"/>
      <w:r w:rsidR="00FD7AA5" w:rsidRPr="004A29AA">
        <w:rPr>
          <w:rFonts w:ascii="Courier New" w:eastAsiaTheme="minorEastAsia" w:hAnsi="Courier New" w:cs="Courier New"/>
        </w:rPr>
        <w:t>hOUwie</w:t>
      </w:r>
      <w:proofErr w:type="spellEnd"/>
      <w:r w:rsidR="00FD7AA5">
        <w:rPr>
          <w:rFonts w:ascii="Times New Roman" w:eastAsiaTheme="minorEastAsia" w:hAnsi="Times New Roman" w:cs="Times New Roman"/>
        </w:rPr>
        <w:t xml:space="preserve"> models: 2 CID, 10 CD, 10 CID+</w:t>
      </w:r>
      <w:r w:rsidR="00B63D6E">
        <w:rPr>
          <w:rFonts w:ascii="Times New Roman" w:eastAsiaTheme="minorEastAsia" w:hAnsi="Times New Roman" w:cs="Times New Roman"/>
        </w:rPr>
        <w:t xml:space="preserve">, and </w:t>
      </w:r>
      <w:r w:rsidR="00DF151C">
        <w:rPr>
          <w:rFonts w:ascii="Times New Roman" w:eastAsiaTheme="minorEastAsia" w:hAnsi="Times New Roman" w:cs="Times New Roman"/>
        </w:rPr>
        <w:t>5</w:t>
      </w:r>
      <w:r w:rsidR="00B63D6E">
        <w:rPr>
          <w:rFonts w:ascii="Times New Roman" w:eastAsiaTheme="minorEastAsia" w:hAnsi="Times New Roman" w:cs="Times New Roman"/>
        </w:rPr>
        <w:t xml:space="preserve"> HYB</w:t>
      </w:r>
      <w:r w:rsidR="00FD7AA5">
        <w:rPr>
          <w:rFonts w:ascii="Times New Roman" w:eastAsiaTheme="minorEastAsia" w:hAnsi="Times New Roman" w:cs="Times New Roman"/>
        </w:rPr>
        <w:t xml:space="preserve">. As we </w:t>
      </w:r>
      <w:r w:rsidR="000D2BAD">
        <w:rPr>
          <w:rFonts w:ascii="Times New Roman" w:eastAsiaTheme="minorEastAsia" w:hAnsi="Times New Roman" w:cs="Times New Roman"/>
        </w:rPr>
        <w:t>alluded to</w:t>
      </w:r>
      <w:r w:rsidR="00FD7AA5">
        <w:rPr>
          <w:rFonts w:ascii="Times New Roman" w:eastAsiaTheme="minorEastAsia" w:hAnsi="Times New Roman" w:cs="Times New Roman"/>
        </w:rPr>
        <w:t xml:space="preserve"> previously, </w:t>
      </w:r>
      <w:commentRangeStart w:id="458"/>
      <w:r w:rsidR="00FD7AA5" w:rsidRPr="00EA601A">
        <w:rPr>
          <w:rFonts w:ascii="Times New Roman" w:eastAsiaTheme="minorEastAsia" w:hAnsi="Times New Roman" w:cs="Times New Roman"/>
          <w:i/>
          <w:iCs/>
        </w:rPr>
        <w:t>Gaultheria</w:t>
      </w:r>
      <w:r w:rsidR="00FD7AA5">
        <w:rPr>
          <w:rFonts w:ascii="Times New Roman" w:eastAsiaTheme="minorEastAsia" w:hAnsi="Times New Roman" w:cs="Times New Roman"/>
        </w:rPr>
        <w:t xml:space="preserve"> is technically a dry-fruited genus within </w:t>
      </w:r>
      <w:r w:rsidR="00B9624F">
        <w:rPr>
          <w:rFonts w:ascii="Times New Roman" w:eastAsiaTheme="minorEastAsia" w:hAnsi="Times New Roman" w:cs="Times New Roman"/>
        </w:rPr>
        <w:t>Ericaceae but</w:t>
      </w:r>
      <w:r w:rsidR="00FD7AA5">
        <w:rPr>
          <w:rFonts w:ascii="Times New Roman" w:eastAsiaTheme="minorEastAsia" w:hAnsi="Times New Roman" w:cs="Times New Roman"/>
        </w:rPr>
        <w:t xml:space="preserve"> </w:t>
      </w:r>
      <w:r w:rsidR="000D2BAD">
        <w:rPr>
          <w:rFonts w:ascii="Times New Roman" w:eastAsiaTheme="minorEastAsia" w:hAnsi="Times New Roman" w:cs="Times New Roman"/>
        </w:rPr>
        <w:t>has a persistent fleshy</w:t>
      </w:r>
      <w:r w:rsidR="00B9624F">
        <w:rPr>
          <w:rFonts w:ascii="Times New Roman" w:eastAsiaTheme="minorEastAsia" w:hAnsi="Times New Roman" w:cs="Times New Roman"/>
        </w:rPr>
        <w:t xml:space="preserve"> calyx that attracts frugivores. </w:t>
      </w:r>
      <w:r w:rsidR="000801EE">
        <w:rPr>
          <w:rFonts w:ascii="Times New Roman" w:eastAsiaTheme="minorEastAsia" w:hAnsi="Times New Roman" w:cs="Times New Roman"/>
        </w:rPr>
        <w:t xml:space="preserve">For that reason, </w:t>
      </w:r>
      <w:r w:rsidR="00B9624F">
        <w:rPr>
          <w:rFonts w:ascii="Times New Roman" w:eastAsiaTheme="minorEastAsia" w:hAnsi="Times New Roman" w:cs="Times New Roman"/>
        </w:rPr>
        <w:t>we code this as fleshy fruited within our dataset.</w:t>
      </w:r>
      <w:commentRangeEnd w:id="458"/>
      <w:r w:rsidR="008039F0">
        <w:rPr>
          <w:rStyle w:val="CommentReference"/>
        </w:rPr>
        <w:commentReference w:id="458"/>
      </w:r>
      <w:r w:rsidR="00B9624F">
        <w:rPr>
          <w:rFonts w:ascii="Times New Roman" w:eastAsiaTheme="minorEastAsia" w:hAnsi="Times New Roman" w:cs="Times New Roman"/>
        </w:rPr>
        <w:t xml:space="preserve"> </w:t>
      </w:r>
      <w:r w:rsidR="000801EE">
        <w:rPr>
          <w:rFonts w:ascii="Times New Roman" w:eastAsiaTheme="minorEastAsia" w:hAnsi="Times New Roman" w:cs="Times New Roman"/>
        </w:rPr>
        <w:t xml:space="preserve">We run each of the models with </w:t>
      </w:r>
      <w:r w:rsidR="00A94C01">
        <w:rPr>
          <w:rFonts w:ascii="Times New Roman" w:eastAsiaTheme="minorEastAsia" w:hAnsi="Times New Roman" w:cs="Times New Roman"/>
        </w:rPr>
        <w:t xml:space="preserve">several, </w:t>
      </w:r>
      <w:proofErr w:type="spellStart"/>
      <w:r w:rsidR="00A94C01" w:rsidRPr="004A29AA">
        <w:rPr>
          <w:rFonts w:ascii="Courier New" w:eastAsiaTheme="minorEastAsia" w:hAnsi="Courier New" w:cs="Courier New"/>
        </w:rPr>
        <w:t>hOUwie</w:t>
      </w:r>
      <w:proofErr w:type="spellEnd"/>
      <w:r w:rsidR="00A94C01">
        <w:rPr>
          <w:rFonts w:ascii="Times New Roman" w:eastAsiaTheme="minorEastAsia" w:hAnsi="Times New Roman" w:cs="Times New Roman"/>
        </w:rPr>
        <w:t xml:space="preserve"> specific, nuisance parameter sets. </w:t>
      </w:r>
      <w:r w:rsidR="004D1F5C">
        <w:rPr>
          <w:rFonts w:ascii="Times New Roman" w:eastAsiaTheme="minorEastAsia" w:hAnsi="Times New Roman" w:cs="Times New Roman"/>
        </w:rPr>
        <w:t>Models are evaluated using the sample size corrected Akaike Information Criterion (</w:t>
      </w:r>
      <w:proofErr w:type="spellStart"/>
      <w:r w:rsidR="004D1F5C">
        <w:rPr>
          <w:rFonts w:ascii="Times New Roman" w:eastAsiaTheme="minorEastAsia" w:hAnsi="Times New Roman" w:cs="Times New Roman"/>
        </w:rPr>
        <w:t>AICc</w:t>
      </w:r>
      <w:proofErr w:type="spellEnd"/>
      <w:r w:rsidR="004D1F5C">
        <w:rPr>
          <w:rFonts w:ascii="Times New Roman" w:eastAsiaTheme="minorEastAsia" w:hAnsi="Times New Roman" w:cs="Times New Roman"/>
        </w:rPr>
        <w:t xml:space="preserve">) and </w:t>
      </w:r>
      <w:r w:rsidR="004D1F5C">
        <w:rPr>
          <w:rFonts w:ascii="Times New Roman" w:eastAsiaTheme="minorEastAsia" w:hAnsi="Times New Roman" w:cs="Times New Roman"/>
        </w:rPr>
        <w:lastRenderedPageBreak/>
        <w:t xml:space="preserve">model averaging is conducted when discussing how our results relate to our hypotheses </w:t>
      </w:r>
      <w:r w:rsidR="00E74F04">
        <w:rPr>
          <w:rFonts w:ascii="Times New Roman" w:eastAsiaTheme="minorEastAsia" w:hAnsi="Times New Roman" w:cs="Times New Roman"/>
        </w:rPr>
        <w:fldChar w:fldCharType="begin"/>
      </w:r>
      <w:r w:rsidR="00E74F04">
        <w:rPr>
          <w:rFonts w:ascii="Times New Roman" w:eastAsiaTheme="minorEastAsia" w:hAnsi="Times New Roman" w:cs="Times New Roman"/>
        </w:rPr>
        <w:instrText xml:space="preserve"> ADDIN ZOTERO_ITEM CSL_CITATION {"citationID":"MksxwxYo","properties":{"formattedCitation":"(Burnham and Anderson 2002)","plainCitation":"(Burnham and Anderson 2002)","noteIndex":0},"citationItems":[{"id":6754,"uris":["http://zotero.org/users/local/X8CzRyu0/items/L7CZ3DLT"],"uri":["http://zotero.org/users/local/X8CzRyu0/items/L7CZ3DLT"],"itemData":{"id":6754,"type":"book","call-number":"QH323.5 .B87 2002","edition":"2nd ed","event-place":"New York","ISBN":"978-0-387-95364-9","language":"en","note":"OCLC: ocm48557578","number-of-pages":"488","publisher":"Springer","publisher-place":"New York","source":"Library of Congress ISBN","title":"Model selection and multimodel inference: a practical information-theoretic approach","title-short":"Model selection and multimodel inference","author":[{"family":"Burnham","given":"Kenneth P."},{"family":"Anderson","given":"David Raymond"}],"issued":{"date-parts":[["2002"]]}}}],"schema":"https://github.com/citation-style-language/schema/raw/master/csl-citation.json"} </w:instrText>
      </w:r>
      <w:r w:rsidR="00E74F04">
        <w:rPr>
          <w:rFonts w:ascii="Times New Roman" w:eastAsiaTheme="minorEastAsia" w:hAnsi="Times New Roman" w:cs="Times New Roman"/>
        </w:rPr>
        <w:fldChar w:fldCharType="separate"/>
      </w:r>
      <w:r w:rsidR="00E74F04">
        <w:rPr>
          <w:rFonts w:ascii="Times New Roman" w:eastAsiaTheme="minorEastAsia" w:hAnsi="Times New Roman" w:cs="Times New Roman"/>
          <w:noProof/>
        </w:rPr>
        <w:t>(Burnham and Anderson 2002)</w:t>
      </w:r>
      <w:r w:rsidR="00E74F04">
        <w:rPr>
          <w:rFonts w:ascii="Times New Roman" w:eastAsiaTheme="minorEastAsia" w:hAnsi="Times New Roman" w:cs="Times New Roman"/>
        </w:rPr>
        <w:fldChar w:fldCharType="end"/>
      </w:r>
      <w:r w:rsidR="004D1F5C">
        <w:rPr>
          <w:rFonts w:ascii="Times New Roman" w:eastAsiaTheme="minorEastAsia" w:hAnsi="Times New Roman" w:cs="Times New Roman"/>
        </w:rPr>
        <w:t>.</w:t>
      </w:r>
      <w:r w:rsidR="004F49DF">
        <w:rPr>
          <w:rFonts w:ascii="Times New Roman" w:eastAsiaTheme="minorEastAsia" w:hAnsi="Times New Roman" w:cs="Times New Roman"/>
        </w:rPr>
        <w:t xml:space="preserve"> </w:t>
      </w:r>
      <w:r w:rsidR="008146FE">
        <w:rPr>
          <w:rFonts w:ascii="Times New Roman" w:eastAsiaTheme="minorEastAsia" w:hAnsi="Times New Roman" w:cs="Times New Roman"/>
        </w:rPr>
        <w:t>Finally, we evaluate the expected values, the optima, and compare our results to Vasconcelos et al. (2021).</w:t>
      </w:r>
    </w:p>
    <w:p w14:paraId="533E80B6" w14:textId="77777777" w:rsidR="002C0BCF" w:rsidRDefault="002C0BCF" w:rsidP="00F51B9B">
      <w:pPr>
        <w:spacing w:line="360" w:lineRule="auto"/>
        <w:outlineLvl w:val="0"/>
        <w:rPr>
          <w:ins w:id="459" w:author="Jeremy Michael Beaulieu" w:date="2021-11-23T12:27:00Z"/>
          <w:rFonts w:ascii="Times New Roman" w:eastAsiaTheme="minorEastAsia" w:hAnsi="Times New Roman" w:cs="Times New Roman"/>
          <w:b/>
          <w:bCs/>
          <w:u w:val="single"/>
        </w:rPr>
      </w:pPr>
    </w:p>
    <w:p w14:paraId="147A7E30" w14:textId="6E79F2D1" w:rsidR="00D81BEE" w:rsidRPr="002C0BCF" w:rsidRDefault="00EF7BDF">
      <w:pPr>
        <w:spacing w:line="360" w:lineRule="auto"/>
        <w:jc w:val="center"/>
        <w:outlineLvl w:val="0"/>
        <w:rPr>
          <w:rFonts w:ascii="Times New Roman" w:eastAsiaTheme="minorEastAsia" w:hAnsi="Times New Roman" w:cs="Times New Roman"/>
          <w:b/>
          <w:bCs/>
          <w:rPrChange w:id="460" w:author="Jeremy Michael Beaulieu" w:date="2021-11-23T12:27:00Z">
            <w:rPr>
              <w:rFonts w:ascii="Times New Roman" w:eastAsiaTheme="minorEastAsia" w:hAnsi="Times New Roman" w:cs="Times New Roman"/>
              <w:b/>
              <w:bCs/>
              <w:u w:val="single"/>
            </w:rPr>
          </w:rPrChange>
        </w:rPr>
        <w:pPrChange w:id="461" w:author="Jeremy Michael Beaulieu" w:date="2021-11-23T12:27:00Z">
          <w:pPr>
            <w:spacing w:line="360" w:lineRule="auto"/>
            <w:outlineLvl w:val="0"/>
          </w:pPr>
        </w:pPrChange>
      </w:pPr>
      <w:commentRangeStart w:id="462"/>
      <w:r w:rsidRPr="002C0BCF">
        <w:rPr>
          <w:rFonts w:ascii="Times New Roman" w:eastAsiaTheme="minorEastAsia" w:hAnsi="Times New Roman" w:cs="Times New Roman"/>
          <w:b/>
          <w:bCs/>
          <w:rPrChange w:id="463" w:author="Jeremy Michael Beaulieu" w:date="2021-11-23T12:27:00Z">
            <w:rPr>
              <w:rFonts w:ascii="Times New Roman" w:eastAsiaTheme="minorEastAsia" w:hAnsi="Times New Roman" w:cs="Times New Roman"/>
              <w:b/>
              <w:bCs/>
              <w:u w:val="single"/>
            </w:rPr>
          </w:rPrChange>
        </w:rPr>
        <w:t>Results</w:t>
      </w:r>
      <w:commentRangeEnd w:id="462"/>
      <w:r w:rsidR="00E4625B">
        <w:rPr>
          <w:rStyle w:val="CommentReference"/>
        </w:rPr>
        <w:commentReference w:id="462"/>
      </w:r>
    </w:p>
    <w:p w14:paraId="57652E57" w14:textId="079338ED" w:rsidR="00B30800" w:rsidRPr="002C0BCF" w:rsidRDefault="00B30800">
      <w:pPr>
        <w:spacing w:line="360" w:lineRule="auto"/>
        <w:jc w:val="center"/>
        <w:outlineLvl w:val="0"/>
        <w:rPr>
          <w:rFonts w:ascii="Times New Roman" w:eastAsiaTheme="minorEastAsia" w:hAnsi="Times New Roman" w:cs="Times New Roman"/>
          <w:i/>
          <w:rPrChange w:id="464" w:author="Jeremy Michael Beaulieu" w:date="2021-11-23T12:27:00Z">
            <w:rPr>
              <w:rFonts w:ascii="Times New Roman" w:eastAsiaTheme="minorEastAsia" w:hAnsi="Times New Roman" w:cs="Times New Roman"/>
              <w:u w:val="single"/>
            </w:rPr>
          </w:rPrChange>
        </w:rPr>
        <w:pPrChange w:id="465" w:author="Jeremy Michael Beaulieu" w:date="2021-11-23T12:27:00Z">
          <w:pPr>
            <w:spacing w:line="360" w:lineRule="auto"/>
            <w:outlineLvl w:val="0"/>
          </w:pPr>
        </w:pPrChange>
      </w:pPr>
      <w:r w:rsidRPr="002C0BCF">
        <w:rPr>
          <w:rFonts w:ascii="Times New Roman" w:eastAsiaTheme="minorEastAsia" w:hAnsi="Times New Roman" w:cs="Times New Roman"/>
          <w:i/>
          <w:rPrChange w:id="466" w:author="Jeremy Michael Beaulieu" w:date="2021-11-23T12:27:00Z">
            <w:rPr>
              <w:rFonts w:ascii="Times New Roman" w:eastAsiaTheme="minorEastAsia" w:hAnsi="Times New Roman" w:cs="Times New Roman"/>
              <w:u w:val="single"/>
            </w:rPr>
          </w:rPrChange>
        </w:rPr>
        <w:t>The joint probability for all possible mappings</w:t>
      </w:r>
    </w:p>
    <w:p w14:paraId="28BF9301" w14:textId="03E2484F" w:rsidR="005D0225" w:rsidRDefault="00AB0C6B" w:rsidP="001C30CA">
      <w:pPr>
        <w:spacing w:line="360" w:lineRule="auto"/>
        <w:rPr>
          <w:rFonts w:ascii="Times New Roman" w:eastAsiaTheme="minorEastAsia" w:hAnsi="Times New Roman" w:cs="Times New Roman"/>
        </w:rPr>
      </w:pPr>
      <w:del w:id="467" w:author="Jeremy Michael Beaulieu" w:date="2021-11-23T12:27:00Z">
        <w:r w:rsidDel="002C0BCF">
          <w:rPr>
            <w:rFonts w:ascii="Times New Roman" w:eastAsiaTheme="minorEastAsia" w:hAnsi="Times New Roman" w:cs="Times New Roman"/>
          </w:rPr>
          <w:tab/>
        </w:r>
      </w:del>
      <w:r w:rsidR="00F81CAC" w:rsidRPr="00390ED3">
        <w:rPr>
          <w:rFonts w:ascii="Times New Roman" w:eastAsiaTheme="minorEastAsia" w:hAnsi="Times New Roman" w:cs="Times New Roman"/>
          <w:color w:val="FF0000"/>
        </w:rPr>
        <w:t xml:space="preserve">Figure </w:t>
      </w:r>
      <w:proofErr w:type="spellStart"/>
      <w:r w:rsidR="001F01DC">
        <w:rPr>
          <w:rFonts w:ascii="Times New Roman" w:eastAsiaTheme="minorEastAsia" w:hAnsi="Times New Roman" w:cs="Times New Roman"/>
          <w:color w:val="FF0000"/>
        </w:rPr>
        <w:t>2</w:t>
      </w:r>
      <w:r w:rsidR="0002446B">
        <w:rPr>
          <w:rFonts w:ascii="Times New Roman" w:eastAsiaTheme="minorEastAsia" w:hAnsi="Times New Roman" w:cs="Times New Roman"/>
          <w:color w:val="FF0000"/>
        </w:rPr>
        <w:t>a</w:t>
      </w:r>
      <w:proofErr w:type="spellEnd"/>
      <w:r w:rsidR="00736FAB" w:rsidRPr="00390ED3">
        <w:rPr>
          <w:rFonts w:ascii="Times New Roman" w:eastAsiaTheme="minorEastAsia" w:hAnsi="Times New Roman" w:cs="Times New Roman"/>
          <w:color w:val="FF0000"/>
        </w:rPr>
        <w:t xml:space="preserve"> </w:t>
      </w:r>
      <w:r w:rsidR="00F81CAC">
        <w:rPr>
          <w:rFonts w:ascii="Times New Roman" w:eastAsiaTheme="minorEastAsia" w:hAnsi="Times New Roman" w:cs="Times New Roman"/>
        </w:rPr>
        <w:t xml:space="preserve">presents </w:t>
      </w:r>
      <w:r w:rsidR="0002446B">
        <w:rPr>
          <w:rFonts w:ascii="Times New Roman" w:eastAsiaTheme="minorEastAsia" w:hAnsi="Times New Roman" w:cs="Times New Roman"/>
        </w:rPr>
        <w:t>1</w:t>
      </w:r>
      <w:r w:rsidR="00F81CAC">
        <w:rPr>
          <w:rFonts w:ascii="Times New Roman" w:eastAsiaTheme="minorEastAsia" w:hAnsi="Times New Roman" w:cs="Times New Roman"/>
        </w:rPr>
        <w:t xml:space="preserve"> of the 14 non-invariant datasets for a binary discrete character </w:t>
      </w:r>
      <w:r w:rsidR="00736FAB">
        <w:rPr>
          <w:rFonts w:ascii="Times New Roman" w:eastAsiaTheme="minorEastAsia" w:hAnsi="Times New Roman" w:cs="Times New Roman"/>
        </w:rPr>
        <w:t>as well as</w:t>
      </w:r>
      <w:r w:rsidR="00F81CAC">
        <w:rPr>
          <w:rFonts w:ascii="Times New Roman" w:eastAsiaTheme="minorEastAsia" w:hAnsi="Times New Roman" w:cs="Times New Roman"/>
        </w:rPr>
        <w:t xml:space="preserve"> the contribution of the discrete and continuous probabilities to the overall likelihood of </w:t>
      </w:r>
      <w:r w:rsidR="00CE7612">
        <w:rPr>
          <w:rFonts w:ascii="Times New Roman" w:eastAsiaTheme="minorEastAsia" w:hAnsi="Times New Roman" w:cs="Times New Roman"/>
        </w:rPr>
        <w:t>each</w:t>
      </w:r>
      <w:r w:rsidR="00F81CAC">
        <w:rPr>
          <w:rFonts w:ascii="Times New Roman" w:eastAsiaTheme="minorEastAsia" w:hAnsi="Times New Roman" w:cs="Times New Roman"/>
        </w:rPr>
        <w:t xml:space="preserve"> mapping. The total likelihood for the set of parameters given the dataset would be found by summing the log likelihoods of all mappings. </w:t>
      </w:r>
      <w:r w:rsidR="006173CF">
        <w:rPr>
          <w:rFonts w:ascii="Times New Roman" w:eastAsiaTheme="minorEastAsia" w:hAnsi="Times New Roman" w:cs="Times New Roman"/>
        </w:rPr>
        <w:t xml:space="preserve">Although </w:t>
      </w:r>
      <w:r w:rsidR="006173CF">
        <w:rPr>
          <w:rFonts w:ascii="Times New Roman" w:eastAsiaTheme="minorEastAsia" w:hAnsi="Times New Roman" w:cs="Times New Roman"/>
          <w:color w:val="FF0000"/>
        </w:rPr>
        <w:t>f</w:t>
      </w:r>
      <w:r w:rsidR="00736FAB" w:rsidRPr="00390ED3">
        <w:rPr>
          <w:rFonts w:ascii="Times New Roman" w:eastAsiaTheme="minorEastAsia" w:hAnsi="Times New Roman" w:cs="Times New Roman"/>
          <w:color w:val="FF0000"/>
        </w:rPr>
        <w:t xml:space="preserve">igure </w:t>
      </w:r>
      <w:r w:rsidR="001F01DC">
        <w:rPr>
          <w:rFonts w:ascii="Times New Roman" w:eastAsiaTheme="minorEastAsia" w:hAnsi="Times New Roman" w:cs="Times New Roman"/>
          <w:color w:val="FF0000"/>
        </w:rPr>
        <w:t>2</w:t>
      </w:r>
      <w:r w:rsidR="00736FAB" w:rsidRPr="00390ED3">
        <w:rPr>
          <w:rFonts w:ascii="Times New Roman" w:eastAsiaTheme="minorEastAsia" w:hAnsi="Times New Roman" w:cs="Times New Roman"/>
          <w:color w:val="FF0000"/>
        </w:rPr>
        <w:t xml:space="preserve"> </w:t>
      </w:r>
      <w:r w:rsidR="00736FAB">
        <w:rPr>
          <w:rFonts w:ascii="Times New Roman" w:eastAsiaTheme="minorEastAsia" w:hAnsi="Times New Roman" w:cs="Times New Roman"/>
        </w:rPr>
        <w:t>demonstrates a scenario where</w:t>
      </w:r>
      <w:r w:rsidR="00736D89">
        <w:rPr>
          <w:rFonts w:ascii="Times New Roman" w:eastAsiaTheme="minorEastAsia" w:hAnsi="Times New Roman" w:cs="Times New Roman"/>
        </w:rPr>
        <w:t xml:space="preserve"> mappings </w:t>
      </w:r>
      <w:r w:rsidR="0002446B">
        <w:rPr>
          <w:rFonts w:ascii="Times New Roman" w:eastAsiaTheme="minorEastAsia" w:hAnsi="Times New Roman" w:cs="Times New Roman"/>
        </w:rPr>
        <w:t xml:space="preserve">5 to 8 </w:t>
      </w:r>
      <w:r w:rsidR="00736D89">
        <w:rPr>
          <w:rFonts w:ascii="Times New Roman" w:eastAsiaTheme="minorEastAsia" w:hAnsi="Times New Roman" w:cs="Times New Roman"/>
        </w:rPr>
        <w:t>contribute more to the overall likelihood</w:t>
      </w:r>
      <w:r w:rsidR="0002446B">
        <w:rPr>
          <w:rFonts w:ascii="Times New Roman" w:eastAsiaTheme="minorEastAsia" w:hAnsi="Times New Roman" w:cs="Times New Roman"/>
        </w:rPr>
        <w:t xml:space="preserve"> than 1 to 4</w:t>
      </w:r>
      <w:r w:rsidR="00A21996">
        <w:rPr>
          <w:rFonts w:ascii="Times New Roman" w:eastAsiaTheme="minorEastAsia" w:hAnsi="Times New Roman" w:cs="Times New Roman"/>
        </w:rPr>
        <w:t>, this is not always the case and will depend on the distribution of the discrete data (</w:t>
      </w:r>
      <w:r w:rsidR="00811C4D" w:rsidRPr="00811C4D">
        <w:rPr>
          <w:rFonts w:ascii="Times New Roman" w:eastAsiaTheme="minorEastAsia" w:hAnsi="Times New Roman" w:cs="Times New Roman"/>
          <w:color w:val="FF0000"/>
        </w:rPr>
        <w:t xml:space="preserve">Fig </w:t>
      </w:r>
      <w:proofErr w:type="spellStart"/>
      <w:r w:rsidR="00A21996" w:rsidRPr="00811C4D">
        <w:rPr>
          <w:rFonts w:ascii="Times New Roman" w:eastAsiaTheme="minorEastAsia" w:hAnsi="Times New Roman" w:cs="Times New Roman"/>
          <w:color w:val="FF0000"/>
        </w:rPr>
        <w:t>S</w:t>
      </w:r>
      <w:r w:rsidR="00811C4D" w:rsidRPr="00811C4D">
        <w:rPr>
          <w:rFonts w:ascii="Times New Roman" w:eastAsiaTheme="minorEastAsia" w:hAnsi="Times New Roman" w:cs="Times New Roman"/>
          <w:color w:val="FF0000"/>
        </w:rPr>
        <w:t>1</w:t>
      </w:r>
      <w:proofErr w:type="spellEnd"/>
      <w:r w:rsidR="00A21996">
        <w:rPr>
          <w:rFonts w:ascii="Times New Roman" w:eastAsiaTheme="minorEastAsia" w:hAnsi="Times New Roman" w:cs="Times New Roman"/>
        </w:rPr>
        <w:t>)</w:t>
      </w:r>
      <w:r w:rsidR="002201FD">
        <w:rPr>
          <w:rFonts w:ascii="Times New Roman" w:eastAsiaTheme="minorEastAsia" w:hAnsi="Times New Roman" w:cs="Times New Roman"/>
        </w:rPr>
        <w:t>. For all possible discrete datasets</w:t>
      </w:r>
      <w:r w:rsidR="002146D2">
        <w:rPr>
          <w:rFonts w:ascii="Times New Roman" w:eastAsiaTheme="minorEastAsia" w:hAnsi="Times New Roman" w:cs="Times New Roman"/>
        </w:rPr>
        <w:t>, we find that discrete and continuous likelihoods are correlated with one another (</w:t>
      </w:r>
      <w:r w:rsidR="002146D2" w:rsidRPr="002146D2">
        <w:rPr>
          <w:rFonts w:ascii="Times New Roman" w:eastAsiaTheme="minorEastAsia" w:hAnsi="Times New Roman" w:cs="Times New Roman"/>
          <w:color w:val="FF0000"/>
        </w:rPr>
        <w:t xml:space="preserve">Fig. </w:t>
      </w:r>
      <w:proofErr w:type="spellStart"/>
      <w:r w:rsidR="001F01DC">
        <w:rPr>
          <w:rFonts w:ascii="Times New Roman" w:eastAsiaTheme="minorEastAsia" w:hAnsi="Times New Roman" w:cs="Times New Roman"/>
          <w:color w:val="FF0000"/>
        </w:rPr>
        <w:t>2</w:t>
      </w:r>
      <w:r w:rsidR="002146D2" w:rsidRPr="002146D2">
        <w:rPr>
          <w:rFonts w:ascii="Times New Roman" w:eastAsiaTheme="minorEastAsia" w:hAnsi="Times New Roman" w:cs="Times New Roman"/>
          <w:color w:val="FF0000"/>
        </w:rPr>
        <w:t>b</w:t>
      </w:r>
      <w:proofErr w:type="spellEnd"/>
      <w:r w:rsidR="002C131C">
        <w:rPr>
          <w:rFonts w:ascii="Times New Roman" w:eastAsiaTheme="minorEastAsia" w:hAnsi="Times New Roman" w:cs="Times New Roman"/>
          <w:color w:val="FF0000"/>
        </w:rPr>
        <w:t xml:space="preserve">, </w:t>
      </w:r>
      <w:proofErr w:type="spellStart"/>
      <w:r w:rsidR="002C131C">
        <w:rPr>
          <w:rFonts w:ascii="Times New Roman" w:eastAsiaTheme="minorEastAsia" w:hAnsi="Times New Roman" w:cs="Times New Roman"/>
          <w:color w:val="FF0000"/>
        </w:rPr>
        <w:t>r2</w:t>
      </w:r>
      <w:proofErr w:type="spellEnd"/>
      <w:r w:rsidR="002C131C">
        <w:rPr>
          <w:rFonts w:ascii="Times New Roman" w:eastAsiaTheme="minorEastAsia" w:hAnsi="Times New Roman" w:cs="Times New Roman"/>
          <w:color w:val="FF0000"/>
        </w:rPr>
        <w:t>=_</w:t>
      </w:r>
      <w:r w:rsidR="002146D2">
        <w:rPr>
          <w:rFonts w:ascii="Times New Roman" w:eastAsiaTheme="minorEastAsia" w:hAnsi="Times New Roman" w:cs="Times New Roman"/>
        </w:rPr>
        <w:t xml:space="preserve">). This suggests </w:t>
      </w:r>
      <w:r w:rsidR="00873885">
        <w:rPr>
          <w:rFonts w:ascii="Times New Roman" w:eastAsiaTheme="minorEastAsia" w:hAnsi="Times New Roman" w:cs="Times New Roman"/>
        </w:rPr>
        <w:t>that sampling based on the discrete weighted probabilities is a</w:t>
      </w:r>
      <w:r w:rsidR="002146D2">
        <w:rPr>
          <w:rFonts w:ascii="Times New Roman" w:eastAsiaTheme="minorEastAsia" w:hAnsi="Times New Roman" w:cs="Times New Roman"/>
        </w:rPr>
        <w:t>n</w:t>
      </w:r>
      <w:r w:rsidR="00873885">
        <w:rPr>
          <w:rFonts w:ascii="Times New Roman" w:eastAsiaTheme="minorEastAsia" w:hAnsi="Times New Roman" w:cs="Times New Roman"/>
        </w:rPr>
        <w:t xml:space="preserve"> efficient way to </w:t>
      </w:r>
      <w:r w:rsidR="002146D2">
        <w:rPr>
          <w:rFonts w:ascii="Times New Roman" w:eastAsiaTheme="minorEastAsia" w:hAnsi="Times New Roman" w:cs="Times New Roman"/>
        </w:rPr>
        <w:t>find high probability mappings and calculate the total likelihood</w:t>
      </w:r>
      <w:r w:rsidR="00873885">
        <w:rPr>
          <w:rFonts w:ascii="Times New Roman" w:eastAsiaTheme="minorEastAsia" w:hAnsi="Times New Roman" w:cs="Times New Roman"/>
        </w:rPr>
        <w:t xml:space="preserve">. </w:t>
      </w:r>
      <w:commentRangeStart w:id="468"/>
      <w:del w:id="469" w:author="O'Meara, Brian C" w:date="2021-12-05T23:40:00Z">
        <w:r w:rsidR="000C6307" w:rsidDel="008907B2">
          <w:rPr>
            <w:rFonts w:ascii="Times New Roman" w:eastAsiaTheme="minorEastAsia" w:hAnsi="Times New Roman" w:cs="Times New Roman"/>
          </w:rPr>
          <w:delText>However, a</w:delText>
        </w:r>
        <w:r w:rsidR="00DA3B89" w:rsidDel="008907B2">
          <w:rPr>
            <w:rFonts w:ascii="Times New Roman" w:eastAsiaTheme="minorEastAsia" w:hAnsi="Times New Roman" w:cs="Times New Roman"/>
          </w:rPr>
          <w:delText xml:space="preserve">lthough discrete probability is a good predictor of the overall likelihood contribution, the continuous character </w:delText>
        </w:r>
        <w:r w:rsidR="00592364" w:rsidDel="008907B2">
          <w:rPr>
            <w:rFonts w:ascii="Times New Roman" w:eastAsiaTheme="minorEastAsia" w:hAnsi="Times New Roman" w:cs="Times New Roman"/>
          </w:rPr>
          <w:delText xml:space="preserve">still contributed unique information which can be seen in </w:delText>
        </w:r>
        <w:r w:rsidR="00DA3B89" w:rsidDel="008907B2">
          <w:rPr>
            <w:rFonts w:ascii="Times New Roman" w:eastAsiaTheme="minorEastAsia" w:hAnsi="Times New Roman" w:cs="Times New Roman"/>
          </w:rPr>
          <w:delText xml:space="preserve">mappings with lower discrete </w:delText>
        </w:r>
        <w:r w:rsidR="00010EFA" w:rsidDel="008907B2">
          <w:rPr>
            <w:rFonts w:ascii="Times New Roman" w:eastAsiaTheme="minorEastAsia" w:hAnsi="Times New Roman" w:cs="Times New Roman"/>
          </w:rPr>
          <w:delText>probabilities</w:delText>
        </w:r>
        <w:r w:rsidR="00DA3B89" w:rsidDel="008907B2">
          <w:rPr>
            <w:rFonts w:ascii="Times New Roman" w:eastAsiaTheme="minorEastAsia" w:hAnsi="Times New Roman" w:cs="Times New Roman"/>
          </w:rPr>
          <w:delText xml:space="preserve"> that have </w:delText>
        </w:r>
        <w:r w:rsidR="000C6307" w:rsidDel="008907B2">
          <w:rPr>
            <w:rFonts w:ascii="Times New Roman" w:eastAsiaTheme="minorEastAsia" w:hAnsi="Times New Roman" w:cs="Times New Roman"/>
          </w:rPr>
          <w:delText>equal or greater</w:delText>
        </w:r>
        <w:r w:rsidR="00DA3B89" w:rsidDel="008907B2">
          <w:rPr>
            <w:rFonts w:ascii="Times New Roman" w:eastAsiaTheme="minorEastAsia" w:hAnsi="Times New Roman" w:cs="Times New Roman"/>
          </w:rPr>
          <w:delText xml:space="preserve"> overall likelihoods</w:delText>
        </w:r>
      </w:del>
      <w:ins w:id="470" w:author="O'Meara, Brian C" w:date="2021-12-05T23:40:00Z">
        <w:r w:rsidR="008907B2">
          <w:rPr>
            <w:rFonts w:ascii="Times New Roman" w:eastAsiaTheme="minorEastAsia" w:hAnsi="Times New Roman" w:cs="Times New Roman"/>
          </w:rPr>
          <w:t>Both discrete and continuous traits contribute to the overall likelihood</w:t>
        </w:r>
      </w:ins>
      <w:commentRangeEnd w:id="468"/>
      <w:ins w:id="471" w:author="O'Meara, Brian C" w:date="2021-12-05T23:42:00Z">
        <w:r w:rsidR="008907B2">
          <w:rPr>
            <w:rStyle w:val="CommentReference"/>
          </w:rPr>
          <w:commentReference w:id="468"/>
        </w:r>
      </w:ins>
      <w:r w:rsidR="009126FA">
        <w:rPr>
          <w:rFonts w:ascii="Times New Roman" w:eastAsiaTheme="minorEastAsia" w:hAnsi="Times New Roman" w:cs="Times New Roman"/>
        </w:rPr>
        <w:t xml:space="preserve"> (</w:t>
      </w:r>
      <w:r w:rsidR="009126FA" w:rsidRPr="001A4103">
        <w:rPr>
          <w:rFonts w:ascii="Times New Roman" w:eastAsiaTheme="minorEastAsia" w:hAnsi="Times New Roman" w:cs="Times New Roman"/>
          <w:color w:val="FF0000"/>
        </w:rPr>
        <w:t>Fig</w:t>
      </w:r>
      <w:r w:rsidR="001A4103" w:rsidRPr="001A4103">
        <w:rPr>
          <w:rFonts w:ascii="Times New Roman" w:eastAsiaTheme="minorEastAsia" w:hAnsi="Times New Roman" w:cs="Times New Roman"/>
          <w:color w:val="FF0000"/>
        </w:rPr>
        <w:t>.</w:t>
      </w:r>
      <w:r w:rsidR="009126FA" w:rsidRPr="001A4103">
        <w:rPr>
          <w:rFonts w:ascii="Times New Roman" w:eastAsiaTheme="minorEastAsia" w:hAnsi="Times New Roman" w:cs="Times New Roman"/>
          <w:color w:val="FF0000"/>
        </w:rPr>
        <w:t xml:space="preserve"> </w:t>
      </w:r>
      <w:proofErr w:type="spellStart"/>
      <w:r w:rsidR="001F01DC">
        <w:rPr>
          <w:rFonts w:ascii="Times New Roman" w:eastAsiaTheme="minorEastAsia" w:hAnsi="Times New Roman" w:cs="Times New Roman"/>
          <w:color w:val="FF0000"/>
        </w:rPr>
        <w:t>2</w:t>
      </w:r>
      <w:r w:rsidR="001A4103">
        <w:rPr>
          <w:rFonts w:ascii="Times New Roman" w:eastAsiaTheme="minorEastAsia" w:hAnsi="Times New Roman" w:cs="Times New Roman"/>
          <w:color w:val="FF0000"/>
        </w:rPr>
        <w:t>b</w:t>
      </w:r>
      <w:proofErr w:type="spellEnd"/>
      <w:r w:rsidR="009126FA">
        <w:rPr>
          <w:rFonts w:ascii="Times New Roman" w:eastAsiaTheme="minorEastAsia" w:hAnsi="Times New Roman" w:cs="Times New Roman"/>
        </w:rPr>
        <w:t>)</w:t>
      </w:r>
      <w:r w:rsidR="00DA3B89">
        <w:rPr>
          <w:rFonts w:ascii="Times New Roman" w:eastAsiaTheme="minorEastAsia" w:hAnsi="Times New Roman" w:cs="Times New Roman"/>
        </w:rPr>
        <w:t>.</w:t>
      </w:r>
      <w:r w:rsidR="00F81CAC">
        <w:rPr>
          <w:rFonts w:ascii="Times New Roman" w:eastAsiaTheme="minorEastAsia" w:hAnsi="Times New Roman" w:cs="Times New Roman"/>
        </w:rPr>
        <w:t xml:space="preserve"> </w:t>
      </w:r>
    </w:p>
    <w:p w14:paraId="77D5DEB5" w14:textId="1440D6AA" w:rsidR="00C607B0" w:rsidRDefault="00970C68" w:rsidP="001C30CA">
      <w:pPr>
        <w:spacing w:line="360" w:lineRule="auto"/>
        <w:rPr>
          <w:rFonts w:ascii="Times New Roman" w:eastAsiaTheme="minorEastAsia" w:hAnsi="Times New Roman" w:cs="Times New Roman"/>
        </w:rPr>
      </w:pPr>
      <w:r w:rsidRPr="00970C68">
        <w:rPr>
          <w:rFonts w:ascii="Times New Roman" w:eastAsiaTheme="minorEastAsia" w:hAnsi="Times New Roman" w:cs="Times New Roman"/>
          <w:noProof/>
        </w:rPr>
        <w:drawing>
          <wp:inline distT="0" distB="0" distL="0" distR="0" wp14:anchorId="167800D1" wp14:editId="5252C8F4">
            <wp:extent cx="5943600" cy="25723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2"/>
                    <a:stretch>
                      <a:fillRect/>
                    </a:stretch>
                  </pic:blipFill>
                  <pic:spPr>
                    <a:xfrm>
                      <a:off x="0" y="0"/>
                      <a:ext cx="5943600" cy="2572385"/>
                    </a:xfrm>
                    <a:prstGeom prst="rect">
                      <a:avLst/>
                    </a:prstGeom>
                  </pic:spPr>
                </pic:pic>
              </a:graphicData>
            </a:graphic>
          </wp:inline>
        </w:drawing>
      </w:r>
    </w:p>
    <w:p w14:paraId="714E0D47" w14:textId="475DF41A" w:rsidR="00E1621F" w:rsidRPr="002C0BCF" w:rsidRDefault="00E1621F">
      <w:pPr>
        <w:rPr>
          <w:rFonts w:ascii="Times New Roman" w:eastAsiaTheme="minorEastAsia" w:hAnsi="Times New Roman" w:cs="Times New Roman"/>
          <w:iCs/>
          <w:rPrChange w:id="472" w:author="Jeremy Michael Beaulieu" w:date="2021-11-23T12:28:00Z">
            <w:rPr>
              <w:rFonts w:ascii="Times New Roman" w:eastAsiaTheme="minorEastAsia" w:hAnsi="Times New Roman" w:cs="Times New Roman"/>
              <w:i/>
              <w:iCs/>
            </w:rPr>
          </w:rPrChange>
        </w:rPr>
        <w:pPrChange w:id="473" w:author="Jeremy Michael Beaulieu" w:date="2021-11-23T12:28:00Z">
          <w:pPr>
            <w:spacing w:line="360" w:lineRule="auto"/>
          </w:pPr>
        </w:pPrChange>
      </w:pPr>
      <w:r w:rsidRPr="002C0BCF">
        <w:rPr>
          <w:rFonts w:ascii="Times New Roman" w:eastAsiaTheme="minorEastAsia" w:hAnsi="Times New Roman" w:cs="Times New Roman"/>
          <w:b/>
          <w:iCs/>
          <w:rPrChange w:id="474" w:author="Jeremy Michael Beaulieu" w:date="2021-11-23T12:28:00Z">
            <w:rPr>
              <w:rFonts w:ascii="Times New Roman" w:eastAsiaTheme="minorEastAsia" w:hAnsi="Times New Roman" w:cs="Times New Roman"/>
              <w:i/>
              <w:iCs/>
            </w:rPr>
          </w:rPrChange>
        </w:rPr>
        <w:t>Figure 2</w:t>
      </w:r>
      <w:r w:rsidRPr="002C0BCF">
        <w:rPr>
          <w:rFonts w:ascii="Times New Roman" w:eastAsiaTheme="minorEastAsia" w:hAnsi="Times New Roman" w:cs="Times New Roman"/>
          <w:iCs/>
          <w:rPrChange w:id="475" w:author="Jeremy Michael Beaulieu" w:date="2021-11-23T12:28:00Z">
            <w:rPr>
              <w:rFonts w:ascii="Times New Roman" w:eastAsiaTheme="minorEastAsia" w:hAnsi="Times New Roman" w:cs="Times New Roman"/>
              <w:i/>
              <w:iCs/>
            </w:rPr>
          </w:rPrChange>
        </w:rPr>
        <w:t>: A) All possible mappings for 1 of 14 discrete binary character datasets. For three internal nodes there are 8 possible mappings each of which will have a unique discrete and continuous likelihood for a set of parameters. The overall likelihood for this dataset is ___ which is found by summing the log likelihood of all possible mappings. Each bar below a mapping represents the overall likelihood of a mapping which can be decomposed into the discrete (orange) and continuous (green) contributions.</w:t>
      </w:r>
      <w:r w:rsidR="00725FAF" w:rsidRPr="002C0BCF">
        <w:rPr>
          <w:rFonts w:ascii="Times New Roman" w:eastAsiaTheme="minorEastAsia" w:hAnsi="Times New Roman" w:cs="Times New Roman"/>
          <w:iCs/>
          <w:rPrChange w:id="476" w:author="Jeremy Michael Beaulieu" w:date="2021-11-23T12:28:00Z">
            <w:rPr>
              <w:rFonts w:ascii="Times New Roman" w:eastAsiaTheme="minorEastAsia" w:hAnsi="Times New Roman" w:cs="Times New Roman"/>
              <w:i/>
              <w:iCs/>
            </w:rPr>
          </w:rPrChange>
        </w:rPr>
        <w:t xml:space="preserve"> B) </w:t>
      </w:r>
      <w:commentRangeStart w:id="477"/>
      <w:r w:rsidR="00725FAF" w:rsidRPr="002C0BCF">
        <w:rPr>
          <w:rFonts w:ascii="Times New Roman" w:eastAsiaTheme="minorEastAsia" w:hAnsi="Times New Roman" w:cs="Times New Roman"/>
          <w:iCs/>
          <w:rPrChange w:id="478" w:author="Jeremy Michael Beaulieu" w:date="2021-11-23T12:28:00Z">
            <w:rPr>
              <w:rFonts w:ascii="Times New Roman" w:eastAsiaTheme="minorEastAsia" w:hAnsi="Times New Roman" w:cs="Times New Roman"/>
              <w:i/>
              <w:iCs/>
            </w:rPr>
          </w:rPrChange>
        </w:rPr>
        <w:t xml:space="preserve">Each point represents a single mapping for one </w:t>
      </w:r>
      <w:r w:rsidR="00725FAF" w:rsidRPr="002C0BCF">
        <w:rPr>
          <w:rFonts w:ascii="Times New Roman" w:eastAsiaTheme="minorEastAsia" w:hAnsi="Times New Roman" w:cs="Times New Roman"/>
          <w:iCs/>
          <w:rPrChange w:id="479" w:author="Jeremy Michael Beaulieu" w:date="2021-11-23T12:28:00Z">
            <w:rPr>
              <w:rFonts w:ascii="Times New Roman" w:eastAsiaTheme="minorEastAsia" w:hAnsi="Times New Roman" w:cs="Times New Roman"/>
              <w:i/>
              <w:iCs/>
            </w:rPr>
          </w:rPrChange>
        </w:rPr>
        <w:lastRenderedPageBreak/>
        <w:t xml:space="preserve">of the 14 possible datasets. Points are numbered based on their corresponding map. </w:t>
      </w:r>
      <w:r w:rsidR="00F12F6A" w:rsidRPr="002C0BCF">
        <w:rPr>
          <w:rFonts w:ascii="Times New Roman" w:eastAsiaTheme="minorEastAsia" w:hAnsi="Times New Roman" w:cs="Times New Roman"/>
          <w:iCs/>
          <w:rPrChange w:id="480" w:author="Jeremy Michael Beaulieu" w:date="2021-11-23T12:28:00Z">
            <w:rPr>
              <w:rFonts w:ascii="Times New Roman" w:eastAsiaTheme="minorEastAsia" w:hAnsi="Times New Roman" w:cs="Times New Roman"/>
              <w:i/>
              <w:iCs/>
            </w:rPr>
          </w:rPrChange>
        </w:rPr>
        <w:t xml:space="preserve">A </w:t>
      </w:r>
      <w:r w:rsidR="00AA0E9C" w:rsidRPr="002C0BCF">
        <w:rPr>
          <w:rFonts w:ascii="Times New Roman" w:eastAsiaTheme="minorEastAsia" w:hAnsi="Times New Roman" w:cs="Times New Roman"/>
          <w:iCs/>
          <w:rPrChange w:id="481" w:author="Jeremy Michael Beaulieu" w:date="2021-11-23T12:28:00Z">
            <w:rPr>
              <w:rFonts w:ascii="Times New Roman" w:eastAsiaTheme="minorEastAsia" w:hAnsi="Times New Roman" w:cs="Times New Roman"/>
              <w:i/>
              <w:iCs/>
            </w:rPr>
          </w:rPrChange>
        </w:rPr>
        <w:t xml:space="preserve">simple </w:t>
      </w:r>
      <w:r w:rsidR="00F12F6A" w:rsidRPr="002C0BCF">
        <w:rPr>
          <w:rFonts w:ascii="Times New Roman" w:eastAsiaTheme="minorEastAsia" w:hAnsi="Times New Roman" w:cs="Times New Roman"/>
          <w:iCs/>
          <w:rPrChange w:id="482" w:author="Jeremy Michael Beaulieu" w:date="2021-11-23T12:28:00Z">
            <w:rPr>
              <w:rFonts w:ascii="Times New Roman" w:eastAsiaTheme="minorEastAsia" w:hAnsi="Times New Roman" w:cs="Times New Roman"/>
              <w:i/>
              <w:iCs/>
            </w:rPr>
          </w:rPrChange>
        </w:rPr>
        <w:t xml:space="preserve">linear regression </w:t>
      </w:r>
      <w:r w:rsidR="008B7C39" w:rsidRPr="002C0BCF">
        <w:rPr>
          <w:rFonts w:ascii="Times New Roman" w:eastAsiaTheme="minorEastAsia" w:hAnsi="Times New Roman" w:cs="Times New Roman"/>
          <w:iCs/>
          <w:rPrChange w:id="483" w:author="Jeremy Michael Beaulieu" w:date="2021-11-23T12:28:00Z">
            <w:rPr>
              <w:rFonts w:ascii="Times New Roman" w:eastAsiaTheme="minorEastAsia" w:hAnsi="Times New Roman" w:cs="Times New Roman"/>
              <w:i/>
              <w:iCs/>
            </w:rPr>
          </w:rPrChange>
        </w:rPr>
        <w:t xml:space="preserve">with 95% CI </w:t>
      </w:r>
      <w:r w:rsidR="00F12F6A" w:rsidRPr="002C0BCF">
        <w:rPr>
          <w:rFonts w:ascii="Times New Roman" w:eastAsiaTheme="minorEastAsia" w:hAnsi="Times New Roman" w:cs="Times New Roman"/>
          <w:iCs/>
          <w:rPrChange w:id="484" w:author="Jeremy Michael Beaulieu" w:date="2021-11-23T12:28:00Z">
            <w:rPr>
              <w:rFonts w:ascii="Times New Roman" w:eastAsiaTheme="minorEastAsia" w:hAnsi="Times New Roman" w:cs="Times New Roman"/>
              <w:i/>
              <w:iCs/>
            </w:rPr>
          </w:rPrChange>
        </w:rPr>
        <w:t>is plotted.</w:t>
      </w:r>
      <w:commentRangeEnd w:id="477"/>
      <w:r w:rsidR="008039F0">
        <w:rPr>
          <w:rStyle w:val="CommentReference"/>
        </w:rPr>
        <w:commentReference w:id="477"/>
      </w:r>
    </w:p>
    <w:p w14:paraId="33ABDFEF" w14:textId="77777777" w:rsidR="002C0BCF" w:rsidRDefault="002C0BCF" w:rsidP="00F51B9B">
      <w:pPr>
        <w:spacing w:line="360" w:lineRule="auto"/>
        <w:outlineLvl w:val="0"/>
        <w:rPr>
          <w:ins w:id="485" w:author="Jeremy Michael Beaulieu" w:date="2021-11-23T12:28:00Z"/>
          <w:rFonts w:ascii="Times New Roman" w:eastAsiaTheme="minorEastAsia" w:hAnsi="Times New Roman" w:cs="Times New Roman"/>
          <w:u w:val="single"/>
        </w:rPr>
      </w:pPr>
    </w:p>
    <w:p w14:paraId="33BD2FC5" w14:textId="77777777" w:rsidR="00986388" w:rsidRPr="002C0BCF" w:rsidRDefault="00986388">
      <w:pPr>
        <w:spacing w:line="360" w:lineRule="auto"/>
        <w:jc w:val="center"/>
        <w:outlineLvl w:val="0"/>
        <w:rPr>
          <w:rFonts w:ascii="Times New Roman" w:eastAsiaTheme="minorEastAsia" w:hAnsi="Times New Roman" w:cs="Times New Roman"/>
          <w:i/>
          <w:rPrChange w:id="486" w:author="Jeremy Michael Beaulieu" w:date="2021-11-23T12:28:00Z">
            <w:rPr>
              <w:rFonts w:ascii="Times New Roman" w:eastAsiaTheme="minorEastAsia" w:hAnsi="Times New Roman" w:cs="Times New Roman"/>
              <w:u w:val="single"/>
            </w:rPr>
          </w:rPrChange>
        </w:rPr>
        <w:pPrChange w:id="487" w:author="Jeremy Michael Beaulieu" w:date="2021-11-23T12:28:00Z">
          <w:pPr>
            <w:spacing w:line="360" w:lineRule="auto"/>
            <w:outlineLvl w:val="0"/>
          </w:pPr>
        </w:pPrChange>
      </w:pPr>
      <w:r w:rsidRPr="002C0BCF">
        <w:rPr>
          <w:rFonts w:ascii="Times New Roman" w:eastAsiaTheme="minorEastAsia" w:hAnsi="Times New Roman" w:cs="Times New Roman"/>
          <w:i/>
          <w:rPrChange w:id="488" w:author="Jeremy Michael Beaulieu" w:date="2021-11-23T12:28:00Z">
            <w:rPr>
              <w:rFonts w:ascii="Times New Roman" w:eastAsiaTheme="minorEastAsia" w:hAnsi="Times New Roman" w:cs="Times New Roman"/>
              <w:u w:val="single"/>
            </w:rPr>
          </w:rPrChange>
        </w:rPr>
        <w:t>Parameter estimation given the generating model</w:t>
      </w:r>
    </w:p>
    <w:p w14:paraId="5AB3D1E1" w14:textId="3A3E6A4D" w:rsidR="009F624F" w:rsidRDefault="006731DA"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Parameter estimation in </w:t>
      </w:r>
      <w:proofErr w:type="spellStart"/>
      <w:r w:rsidRPr="004A29AA">
        <w:rPr>
          <w:rFonts w:ascii="Courier New" w:eastAsiaTheme="minorEastAsia" w:hAnsi="Courier New" w:cs="Courier New"/>
        </w:rPr>
        <w:t>hOUwie</w:t>
      </w:r>
      <w:proofErr w:type="spellEnd"/>
      <w:r>
        <w:rPr>
          <w:rFonts w:ascii="Times New Roman" w:eastAsiaTheme="minorEastAsia" w:hAnsi="Times New Roman" w:cs="Times New Roman"/>
        </w:rPr>
        <w:t xml:space="preserve"> did not vary greatly depending on the number of stochastic maps or number of internodes included</w:t>
      </w:r>
      <w:r w:rsidR="00642E53">
        <w:rPr>
          <w:rFonts w:ascii="Times New Roman" w:eastAsiaTheme="minorEastAsia" w:hAnsi="Times New Roman" w:cs="Times New Roman"/>
        </w:rPr>
        <w:t xml:space="preserve"> (</w:t>
      </w:r>
      <w:r w:rsidR="00642E53" w:rsidRPr="001A4103">
        <w:rPr>
          <w:rFonts w:ascii="Times New Roman" w:eastAsiaTheme="minorEastAsia" w:hAnsi="Times New Roman" w:cs="Times New Roman"/>
          <w:color w:val="FF0000"/>
        </w:rPr>
        <w:t>Fig</w:t>
      </w:r>
      <w:r w:rsidR="00FA7B87" w:rsidRPr="001A4103">
        <w:rPr>
          <w:rFonts w:ascii="Times New Roman" w:eastAsiaTheme="minorEastAsia" w:hAnsi="Times New Roman" w:cs="Times New Roman"/>
          <w:color w:val="FF0000"/>
        </w:rPr>
        <w:t>.</w:t>
      </w:r>
      <w:r w:rsidR="00642E53" w:rsidRPr="001A4103">
        <w:rPr>
          <w:rFonts w:ascii="Times New Roman" w:eastAsiaTheme="minorEastAsia" w:hAnsi="Times New Roman" w:cs="Times New Roman"/>
          <w:color w:val="FF0000"/>
        </w:rPr>
        <w:t xml:space="preserve"> </w:t>
      </w:r>
      <w:proofErr w:type="spellStart"/>
      <w:r w:rsidR="00642E53" w:rsidRPr="001A4103">
        <w:rPr>
          <w:rFonts w:ascii="Times New Roman" w:eastAsiaTheme="minorEastAsia" w:hAnsi="Times New Roman" w:cs="Times New Roman"/>
          <w:color w:val="FF0000"/>
        </w:rPr>
        <w:t>S</w:t>
      </w:r>
      <w:r w:rsidR="00DC2A3C">
        <w:rPr>
          <w:rFonts w:ascii="Times New Roman" w:eastAsiaTheme="minorEastAsia" w:hAnsi="Times New Roman" w:cs="Times New Roman"/>
          <w:color w:val="FF0000"/>
        </w:rPr>
        <w:t>2</w:t>
      </w:r>
      <w:proofErr w:type="spellEnd"/>
      <w:r w:rsidR="00642E53">
        <w:rPr>
          <w:rFonts w:ascii="Times New Roman" w:eastAsiaTheme="minorEastAsia" w:hAnsi="Times New Roman" w:cs="Times New Roman"/>
        </w:rPr>
        <w:t>)</w:t>
      </w:r>
      <w:r>
        <w:rPr>
          <w:rFonts w:ascii="Times New Roman" w:eastAsiaTheme="minorEastAsia" w:hAnsi="Times New Roman" w:cs="Times New Roman"/>
        </w:rPr>
        <w:t>. Most variation in parameter estimation was instead related to the model complexity and which parameters are allowed to vary</w:t>
      </w:r>
      <w:r w:rsidR="00986388">
        <w:rPr>
          <w:rFonts w:ascii="Times New Roman" w:eastAsiaTheme="minorEastAsia" w:hAnsi="Times New Roman" w:cs="Times New Roman"/>
        </w:rPr>
        <w:t xml:space="preserve"> (Table 1)</w:t>
      </w:r>
      <w:r>
        <w:rPr>
          <w:rFonts w:ascii="Times New Roman" w:eastAsiaTheme="minorEastAsia" w:hAnsi="Times New Roman" w:cs="Times New Roman"/>
        </w:rPr>
        <w:t xml:space="preserve">. </w:t>
      </w:r>
      <w:r w:rsidR="00B57499">
        <w:rPr>
          <w:rFonts w:ascii="Times New Roman" w:eastAsiaTheme="minorEastAsia" w:hAnsi="Times New Roman" w:cs="Times New Roman"/>
        </w:rPr>
        <w:t>Datasets</w:t>
      </w:r>
      <w:r w:rsidR="00986388">
        <w:rPr>
          <w:rFonts w:ascii="Times New Roman" w:eastAsiaTheme="minorEastAsia" w:hAnsi="Times New Roman" w:cs="Times New Roman"/>
        </w:rPr>
        <w:t xml:space="preserve"> which were generated with a variable alpha rate were never chosen as the best fitting model</w:t>
      </w:r>
      <w:r>
        <w:rPr>
          <w:rFonts w:ascii="Times New Roman" w:eastAsiaTheme="minorEastAsia" w:hAnsi="Times New Roman" w:cs="Times New Roman"/>
        </w:rPr>
        <w:t xml:space="preserve">. </w:t>
      </w:r>
      <w:r w:rsidR="00B57499">
        <w:rPr>
          <w:rFonts w:ascii="Times New Roman" w:eastAsiaTheme="minorEastAsia" w:hAnsi="Times New Roman" w:cs="Times New Roman"/>
        </w:rPr>
        <w:t>This parameter estimation problem was amplified when</w:t>
      </w:r>
      <w:r>
        <w:rPr>
          <w:rFonts w:ascii="Times New Roman" w:eastAsiaTheme="minorEastAsia" w:hAnsi="Times New Roman" w:cs="Times New Roman"/>
        </w:rPr>
        <w:t xml:space="preserve"> alpha </w:t>
      </w:r>
      <w:r w:rsidR="00B57499">
        <w:rPr>
          <w:rFonts w:ascii="Times New Roman" w:eastAsiaTheme="minorEastAsia" w:hAnsi="Times New Roman" w:cs="Times New Roman"/>
        </w:rPr>
        <w:t xml:space="preserve">was </w:t>
      </w:r>
      <w:r>
        <w:rPr>
          <w:rFonts w:ascii="Times New Roman" w:eastAsiaTheme="minorEastAsia" w:hAnsi="Times New Roman" w:cs="Times New Roman"/>
        </w:rPr>
        <w:t xml:space="preserve">allowed to vary alongside other parameters (as was the case in Beaulieu </w:t>
      </w:r>
      <w:r w:rsidR="00F86DC3">
        <w:rPr>
          <w:rFonts w:ascii="Times New Roman" w:eastAsiaTheme="minorEastAsia" w:hAnsi="Times New Roman" w:cs="Times New Roman"/>
        </w:rPr>
        <w:t xml:space="preserve">et al. </w:t>
      </w:r>
      <w:r>
        <w:rPr>
          <w:rFonts w:ascii="Times New Roman" w:eastAsiaTheme="minorEastAsia" w:hAnsi="Times New Roman" w:cs="Times New Roman"/>
        </w:rPr>
        <w:t xml:space="preserve">2012). It is possible that increasing the number of taxa could improve inference of these models, but previous work </w:t>
      </w:r>
      <w:r w:rsidR="00F424A1">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{"citationID":"QUZPq28q","properties":{"formattedCitation":"(Ho and An\\uc0\\u233{} 2014{\\i{}a}; Cressler et al. 2015)","plainCitation":"(Ho and Ané 2014a; Cressler et al. 2015)","dontUpdate":true,"noteIndex":0},"citationItems":[{"id":1049,"uris":["http://zotero.org/users/local/X8CzRyu0/items/NA6HSDIP"],"uri":["http://zotero.org/users/local/X8CzRyu0/items/NA6HSDIP"],"itemData":{"id":1049,"type":"article-journal","container-title":"Methods in Ecology and Evolution","issue":"11","page":"1133-1146","title":"Intrinsic inference difficulties for trait evolution with Ornstein‐Uhlenbeck models","volume":"5","author":[{"family":"Ho","given":"Lam Si Tung"},{"family":"Ané","given":"Cécile"}],"issued":{"date-parts":[["2014"]]}},"label":"page"},{"id":6987,"uris":["http://zotero.org/users/local/X8CzRyu0/items/Z4KL7QRX"],"uri":["http://zotero.org/users/local/X8CzRyu0/items/Z4KL7QRX"],"itemData":{"id":6987,"type":"article-journal","abstract":"Phylogenetic comparative analysis is an approach to inferring evolutionary process from a combination of phylogenetic and phenotypic data. The last few years have seen increasingly sophisticated models employed in the evaluation of more and more detailed evolutionary hypotheses, including adaptive hypotheses with multiple selective optima and hypotheses with rate variation within and across lineages. The statistical performance of these sophisticated models has received relatively little systematic attention, however. We conducted an extensive simulation study to quantify the statistical properties of a class of models toward the simpler end of the spectrum that model phenotypic evolution using Ornstein–Uhlenbeck processes. We focused on identifying where, how, and why these methods break down so that users can apply them with greater understanding of their strengths and weaknesses. Our analysis identifies three key determinants of performance: a discriminability ratio, a signal-to-noise ratio, and the number of taxa sampled. Interestingly, we find that model-selection power can be high even in regions that were previously thought to be difficult, such as when tree size is small. On the other hand, we find that model parameters are in many circumstances difficult to estimate accurately, indicating a relative paucity of information in the data relative to these parameters. Nevertheless, we note that accurate model selection is often possible when parameters are only weakly identified. Our results have implications for more sophisticated methods inasmuch as the latter are generalizations of the case we study.","container-title":"Systematic Biology","DOI":"10.1093/sysbio/syv043","ISSN":"1063-5157","issue":"6","journalAbbreviation":"Systematic Biology","page":"953-968","source":"Silverchair","title":"Detecting Adaptive Evolution in Phylogenetic Comparative Analysis Using the Ornstein–Uhlenbeck Model","volume":"64","author":[{"family":"Cressler","given":"Clayton E."},{"family":"Butler","given":"Marguerite A."},{"family":"King","given":"Aaron A."}],"issued":{"date-parts":[["2015",11,1]]}},"label":"page"}],"schema":"https://github.com/citation-style-language/schema/raw/master/csl-citation.json"} </w:instrText>
      </w:r>
      <w:r w:rsidR="00F424A1">
        <w:rPr>
          <w:rFonts w:ascii="Times New Roman" w:eastAsiaTheme="minorEastAsia" w:hAnsi="Times New Roman" w:cs="Times New Roman"/>
        </w:rPr>
        <w:fldChar w:fldCharType="separate"/>
      </w:r>
      <w:r w:rsidR="00F424A1" w:rsidRPr="00BF64AE">
        <w:rPr>
          <w:rFonts w:ascii="Times New Roman" w:hAnsi="Times New Roman" w:cs="Times New Roman"/>
        </w:rPr>
        <w:t>(Beaulieu et al. 2012; Ho and Ané 2014</w:t>
      </w:r>
      <w:r w:rsidR="00F424A1" w:rsidRPr="00BF64AE">
        <w:rPr>
          <w:rFonts w:ascii="Times New Roman" w:hAnsi="Times New Roman" w:cs="Times New Roman"/>
          <w:i/>
          <w:iCs/>
        </w:rPr>
        <w:t>a</w:t>
      </w:r>
      <w:r w:rsidR="00F424A1" w:rsidRPr="00BF64AE">
        <w:rPr>
          <w:rFonts w:ascii="Times New Roman" w:hAnsi="Times New Roman" w:cs="Times New Roman"/>
        </w:rPr>
        <w:t>; Cressler et al. 2015)</w:t>
      </w:r>
      <w:r w:rsidR="00F424A1">
        <w:rPr>
          <w:rFonts w:ascii="Times New Roman" w:eastAsiaTheme="minorEastAsia" w:hAnsi="Times New Roman" w:cs="Times New Roman"/>
        </w:rPr>
        <w:fldChar w:fldCharType="end"/>
      </w:r>
      <w:r w:rsidR="00F424A1">
        <w:rPr>
          <w:rFonts w:ascii="Times New Roman" w:eastAsiaTheme="minorEastAsia" w:hAnsi="Times New Roman" w:cs="Times New Roman"/>
        </w:rPr>
        <w:t xml:space="preserve"> </w:t>
      </w:r>
      <w:r>
        <w:rPr>
          <w:rFonts w:ascii="Times New Roman" w:eastAsiaTheme="minorEastAsia" w:hAnsi="Times New Roman" w:cs="Times New Roman"/>
        </w:rPr>
        <w:t xml:space="preserve">suggests that </w:t>
      </w:r>
      <w:r w:rsidR="00C763EC">
        <w:rPr>
          <w:rFonts w:ascii="Times New Roman" w:eastAsiaTheme="minorEastAsia" w:hAnsi="Times New Roman" w:cs="Times New Roman"/>
        </w:rPr>
        <w:t xml:space="preserve">the accuracy of </w:t>
      </w:r>
      <w:r>
        <w:rPr>
          <w:rFonts w:ascii="Times New Roman" w:eastAsiaTheme="minorEastAsia" w:hAnsi="Times New Roman" w:cs="Times New Roman"/>
        </w:rPr>
        <w:t xml:space="preserve">alpha estimation is </w:t>
      </w:r>
      <w:r w:rsidR="00C763EC">
        <w:rPr>
          <w:rFonts w:ascii="Times New Roman" w:eastAsiaTheme="minorEastAsia" w:hAnsi="Times New Roman" w:cs="Times New Roman"/>
        </w:rPr>
        <w:t xml:space="preserve">correlated to </w:t>
      </w:r>
      <w:r>
        <w:rPr>
          <w:rFonts w:ascii="Times New Roman" w:eastAsiaTheme="minorEastAsia" w:hAnsi="Times New Roman" w:cs="Times New Roman"/>
        </w:rPr>
        <w:t xml:space="preserve">the strength of signal relative to the </w:t>
      </w:r>
      <w:commentRangeStart w:id="489"/>
      <w:r>
        <w:rPr>
          <w:rFonts w:ascii="Times New Roman" w:eastAsiaTheme="minorEastAsia" w:hAnsi="Times New Roman" w:cs="Times New Roman"/>
        </w:rPr>
        <w:t>noise in the data</w:t>
      </w:r>
      <w:commentRangeEnd w:id="489"/>
      <w:r w:rsidR="008907B2">
        <w:rPr>
          <w:rStyle w:val="CommentReference"/>
        </w:rPr>
        <w:commentReference w:id="489"/>
      </w:r>
      <w:r>
        <w:rPr>
          <w:rFonts w:ascii="Times New Roman" w:eastAsiaTheme="minorEastAsia" w:hAnsi="Times New Roman" w:cs="Times New Roman"/>
        </w:rPr>
        <w:t>.</w:t>
      </w:r>
      <w:r w:rsidR="00B57499">
        <w:rPr>
          <w:rFonts w:ascii="Times New Roman" w:eastAsiaTheme="minorEastAsia" w:hAnsi="Times New Roman" w:cs="Times New Roman"/>
        </w:rPr>
        <w:t xml:space="preserve"> Thus, even with more taxa, if alpha is not large enough relative to sigma, estimation may remain poor.</w:t>
      </w:r>
      <w:r w:rsidR="00C93A8F">
        <w:rPr>
          <w:rFonts w:ascii="Times New Roman" w:eastAsiaTheme="minorEastAsia" w:hAnsi="Times New Roman" w:cs="Times New Roman"/>
        </w:rPr>
        <w:t xml:space="preserve"> CID+ parameter estimations were highly sensitive to model complexity. Although there are examples of low RMSE for each of the OU </w:t>
      </w:r>
      <w:r w:rsidR="00E17BE0">
        <w:rPr>
          <w:rFonts w:ascii="Times New Roman" w:eastAsiaTheme="minorEastAsia" w:hAnsi="Times New Roman" w:cs="Times New Roman"/>
        </w:rPr>
        <w:t>parameters</w:t>
      </w:r>
      <w:r w:rsidR="002F6A92">
        <w:rPr>
          <w:rFonts w:ascii="Times New Roman" w:eastAsiaTheme="minorEastAsia" w:hAnsi="Times New Roman" w:cs="Times New Roman"/>
        </w:rPr>
        <w:t>,</w:t>
      </w:r>
      <w:r w:rsidR="00E17BE0">
        <w:rPr>
          <w:rFonts w:ascii="Times New Roman" w:eastAsiaTheme="minorEastAsia" w:hAnsi="Times New Roman" w:cs="Times New Roman"/>
        </w:rPr>
        <w:t xml:space="preserve"> when</w:t>
      </w:r>
      <w:r w:rsidR="00C93A8F">
        <w:rPr>
          <w:rFonts w:ascii="Times New Roman" w:eastAsiaTheme="minorEastAsia" w:hAnsi="Times New Roman" w:cs="Times New Roman"/>
        </w:rPr>
        <w:t xml:space="preserve"> these parameters were allowed to vary</w:t>
      </w:r>
      <w:r w:rsidR="00BF47CC">
        <w:rPr>
          <w:rFonts w:ascii="Times New Roman" w:eastAsiaTheme="minorEastAsia" w:hAnsi="Times New Roman" w:cs="Times New Roman"/>
        </w:rPr>
        <w:t>,</w:t>
      </w:r>
      <w:r w:rsidR="00C93A8F">
        <w:rPr>
          <w:rFonts w:ascii="Times New Roman" w:eastAsiaTheme="minorEastAsia" w:hAnsi="Times New Roman" w:cs="Times New Roman"/>
        </w:rPr>
        <w:t xml:space="preserve"> error</w:t>
      </w:r>
      <w:r w:rsidR="00956594">
        <w:rPr>
          <w:rFonts w:ascii="Times New Roman" w:eastAsiaTheme="minorEastAsia" w:hAnsi="Times New Roman" w:cs="Times New Roman"/>
        </w:rPr>
        <w:t xml:space="preserve"> </w:t>
      </w:r>
      <w:r w:rsidR="00C93A8F">
        <w:rPr>
          <w:rFonts w:ascii="Times New Roman" w:eastAsiaTheme="minorEastAsia" w:hAnsi="Times New Roman" w:cs="Times New Roman"/>
        </w:rPr>
        <w:t>increased</w:t>
      </w:r>
      <w:r w:rsidR="00BF47CC">
        <w:rPr>
          <w:rFonts w:ascii="Times New Roman" w:eastAsiaTheme="minorEastAsia" w:hAnsi="Times New Roman" w:cs="Times New Roman"/>
        </w:rPr>
        <w:t xml:space="preserve"> rapidly</w:t>
      </w:r>
      <w:r w:rsidR="00C93A8F">
        <w:rPr>
          <w:rFonts w:ascii="Times New Roman" w:eastAsiaTheme="minorEastAsia" w:hAnsi="Times New Roman" w:cs="Times New Roman"/>
        </w:rPr>
        <w:t xml:space="preserve">. This suggests that </w:t>
      </w:r>
      <w:r w:rsidR="00EF2DA2">
        <w:rPr>
          <w:rFonts w:ascii="Times New Roman" w:eastAsiaTheme="minorEastAsia" w:hAnsi="Times New Roman" w:cs="Times New Roman"/>
        </w:rPr>
        <w:t>alternative</w:t>
      </w:r>
      <w:r w:rsidR="00C93A8F">
        <w:rPr>
          <w:rFonts w:ascii="Times New Roman" w:eastAsiaTheme="minorEastAsia" w:hAnsi="Times New Roman" w:cs="Times New Roman"/>
        </w:rPr>
        <w:t xml:space="preserve"> approaches may be necessary to </w:t>
      </w:r>
      <w:r w:rsidR="00EF2DA2">
        <w:rPr>
          <w:rFonts w:ascii="Times New Roman" w:eastAsiaTheme="minorEastAsia" w:hAnsi="Times New Roman" w:cs="Times New Roman"/>
        </w:rPr>
        <w:t>accurately estimate</w:t>
      </w:r>
      <w:r w:rsidR="00C93A8F">
        <w:rPr>
          <w:rFonts w:ascii="Times New Roman" w:eastAsiaTheme="minorEastAsia" w:hAnsi="Times New Roman" w:cs="Times New Roman"/>
        </w:rPr>
        <w:t xml:space="preserve"> a hidden </w:t>
      </w:r>
      <w:r w:rsidR="00EF2DA2">
        <w:rPr>
          <w:rFonts w:ascii="Times New Roman" w:eastAsiaTheme="minorEastAsia" w:hAnsi="Times New Roman" w:cs="Times New Roman"/>
        </w:rPr>
        <w:t xml:space="preserve">state </w:t>
      </w:r>
      <w:r w:rsidR="00C93A8F">
        <w:rPr>
          <w:rFonts w:ascii="Times New Roman" w:eastAsiaTheme="minorEastAsia" w:hAnsi="Times New Roman" w:cs="Times New Roman"/>
        </w:rPr>
        <w:t>OU model</w:t>
      </w:r>
      <w:r w:rsidR="00EF2DA2">
        <w:rPr>
          <w:rFonts w:ascii="Times New Roman" w:eastAsiaTheme="minorEastAsia" w:hAnsi="Times New Roman" w:cs="Times New Roman"/>
        </w:rPr>
        <w:t xml:space="preserve"> and </w:t>
      </w:r>
      <w:r w:rsidR="002F6A92">
        <w:rPr>
          <w:rFonts w:ascii="Times New Roman" w:eastAsiaTheme="minorEastAsia" w:hAnsi="Times New Roman" w:cs="Times New Roman"/>
        </w:rPr>
        <w:t>possibly</w:t>
      </w:r>
      <w:r w:rsidR="00EF2DA2">
        <w:rPr>
          <w:rFonts w:ascii="Times New Roman" w:eastAsiaTheme="minorEastAsia" w:hAnsi="Times New Roman" w:cs="Times New Roman"/>
        </w:rPr>
        <w:t xml:space="preserve"> shift detection methods can supplement this gap in the interim </w:t>
      </w:r>
      <w:r w:rsidR="00EF2DA2">
        <w:rPr>
          <w:rFonts w:ascii="Times New Roman" w:eastAsiaTheme="minorEastAsia" w:hAnsi="Times New Roman" w:cs="Times New Roman"/>
        </w:rPr>
        <w:fldChar w:fldCharType="begin"/>
      </w:r>
      <w:r w:rsidR="00EF2DA2">
        <w:rPr>
          <w:rFonts w:ascii="Times New Roman" w:eastAsiaTheme="minorEastAsia" w:hAnsi="Times New Roman" w:cs="Times New Roman"/>
        </w:rPr>
        <w:instrText xml:space="preserve"> ADDIN ZOTERO_ITEM CSL_CITATION {"citationID":"EZYciE0R","properties":{"formattedCitation":"(Uyeda and Harmon 2014; Khabbazian et al. 2016)","plainCitation":"(Uyeda and Harmon 2014; Khabbazian et al. 2016)","noteIndex":0},"citationItems":[{"id":7392,"uris":["http://zotero.org/users/local/X8CzRyu0/items/EKESYY4N"],"uri":["http://zotero.org/users/local/X8CzRyu0/items/EKESYY4N"],"itemData":{"id":7392,"type":"article-journal","container-title":"Systematic biology","issue":"6","note":"ISBN: 1076-836X\npublisher: Oxford University Press","page":"902-918","title":"A novel Bayesian method for inferring and interpreting the dynamics of adaptive landscapes from phylogenetic comparative data","volume":"63","author":[{"family":"Uyeda","given":"Josef C."},{"family":"Harmon","given":"Luke J."}],"issued":{"date-parts":[["2014"]]}},"label":"page"},{"id":6692,"uris":["http://zotero.org/users/local/X8CzRyu0/items/T55K2HQ6"],"uri":["http://zotero.org/users/local/X8CzRyu0/items/T55K2HQ6"],"itemData":{"id":6692,"type":"article-journal","abstract":"The detection of evolutionary shifts in trait evolution from extant taxa is motivated by the study of convergent evolution, or to correlate shifts in traits with habitat changes or with changes in other phenotypes. We propose here a phylogenetic lasso method to study trait evolution from comparative data and detect past changes in the expected mean trait values. We use the Ornstein–Uhlenbeck process, which can model a changing adaptive landscape over time and over lineages. Our method is very fast, running in minutes for hundreds of species, and can handle multiple traits. We also propose a phylogenetic Bayesian information criterion that accounts for the phylogenetic correlation between species, as well as for the complexity of estimating an unknown number of shifts at unknown locations in the phylogeny. This criterion does not suffer model overfitting and has high precision, so it offers a conservative alternative to other information criteria. Our re-analysis of Anolis lizard data suggests a more conservative scenario of morphological adaptation and convergence than previously proposed. Software is available on GitHub.","container-title":"Methods in Ecology and Evolution","DOI":"10.1111/2041-210X.12534","ISSN":"2041-210X","issue":"7","language":"en","note":"_eprint: https://besjournals.onlinelibrary.wiley.com/doi/pdf/10.1111/2041-210X.12534","page":"811-824","source":"Wiley Online Library","title":"Fast and accurate detection of evolutionary shifts in Ornstein–Uhlenbeck models","volume":"7","author":[{"family":"Khabbazian","given":"Mohammad"},{"family":"Kriebel","given":"Ricardo"},{"family":"Rohe","given":"Karl"},{"family":"Ané","given":"Cécile"}],"issued":{"date-parts":[["2016"]]}},"label":"page"}],"schema":"https://github.com/citation-style-language/schema/raw/master/csl-citation.json"} </w:instrText>
      </w:r>
      <w:r w:rsidR="00EF2DA2">
        <w:rPr>
          <w:rFonts w:ascii="Times New Roman" w:eastAsiaTheme="minorEastAsia" w:hAnsi="Times New Roman" w:cs="Times New Roman"/>
        </w:rPr>
        <w:fldChar w:fldCharType="separate"/>
      </w:r>
      <w:r w:rsidR="00EF2DA2">
        <w:rPr>
          <w:rFonts w:ascii="Times New Roman" w:eastAsiaTheme="minorEastAsia" w:hAnsi="Times New Roman" w:cs="Times New Roman"/>
          <w:noProof/>
        </w:rPr>
        <w:t>(Uyeda and Harmon 2014; Khabbazian et al. 2016)</w:t>
      </w:r>
      <w:r w:rsidR="00EF2DA2">
        <w:rPr>
          <w:rFonts w:ascii="Times New Roman" w:eastAsiaTheme="minorEastAsia" w:hAnsi="Times New Roman" w:cs="Times New Roman"/>
        </w:rPr>
        <w:fldChar w:fldCharType="end"/>
      </w:r>
      <w:r w:rsidR="00EF2DA2">
        <w:rPr>
          <w:rFonts w:ascii="Times New Roman" w:eastAsiaTheme="minorEastAsia" w:hAnsi="Times New Roman" w:cs="Times New Roman"/>
        </w:rPr>
        <w:t xml:space="preserve">. </w:t>
      </w:r>
    </w:p>
    <w:p w14:paraId="3778ACE1" w14:textId="756A3E67" w:rsidR="008364AC" w:rsidRDefault="0067591C"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9B7A1A">
        <w:rPr>
          <w:rFonts w:ascii="Times New Roman" w:eastAsiaTheme="minorEastAsia" w:hAnsi="Times New Roman" w:cs="Times New Roman"/>
        </w:rPr>
        <w:t>The sign error for variable theta was 0.05</w:t>
      </w:r>
      <w:r w:rsidR="00387FCC">
        <w:rPr>
          <w:rFonts w:ascii="Times New Roman" w:eastAsiaTheme="minorEastAsia" w:hAnsi="Times New Roman" w:cs="Times New Roman"/>
        </w:rPr>
        <w:t xml:space="preserve"> or less</w:t>
      </w:r>
      <w:r w:rsidR="009B7A1A">
        <w:rPr>
          <w:rFonts w:ascii="Times New Roman" w:eastAsiaTheme="minorEastAsia" w:hAnsi="Times New Roman" w:cs="Times New Roman"/>
        </w:rPr>
        <w:t>, regardless of additional model complexity. Variable /sigma models also performed well, with only models that also included a variable alpha (</w:t>
      </w:r>
      <w:proofErr w:type="spellStart"/>
      <w:r w:rsidR="009B7A1A">
        <w:rPr>
          <w:rFonts w:ascii="Times New Roman" w:eastAsiaTheme="minorEastAsia" w:hAnsi="Times New Roman" w:cs="Times New Roman"/>
        </w:rPr>
        <w:t>M7</w:t>
      </w:r>
      <w:proofErr w:type="spellEnd"/>
      <w:r w:rsidR="009B7A1A">
        <w:rPr>
          <w:rFonts w:ascii="Times New Roman" w:eastAsiaTheme="minorEastAsia" w:hAnsi="Times New Roman" w:cs="Times New Roman"/>
        </w:rPr>
        <w:t xml:space="preserve"> and </w:t>
      </w:r>
      <w:proofErr w:type="spellStart"/>
      <w:r w:rsidR="009B7A1A">
        <w:rPr>
          <w:rFonts w:ascii="Times New Roman" w:eastAsiaTheme="minorEastAsia" w:hAnsi="Times New Roman" w:cs="Times New Roman"/>
        </w:rPr>
        <w:t>M12</w:t>
      </w:r>
      <w:proofErr w:type="spellEnd"/>
      <w:r w:rsidR="009B7A1A">
        <w:rPr>
          <w:rFonts w:ascii="Times New Roman" w:eastAsiaTheme="minorEastAsia" w:hAnsi="Times New Roman" w:cs="Times New Roman"/>
        </w:rPr>
        <w:t xml:space="preserve">) having a sign error rate above 0.15 (Table 1). Finally, identifying the sign difference of /alpha proved difficult for all variable alpha models. This is consistent with previous results which found the parameters of variable alpha models are generally difficult to estimate (Beaulieu et al. 2012). </w:t>
      </w:r>
      <w:r w:rsidR="00E17529">
        <w:rPr>
          <w:rFonts w:ascii="Times New Roman" w:eastAsiaTheme="minorEastAsia" w:hAnsi="Times New Roman" w:cs="Times New Roman"/>
        </w:rPr>
        <w:t>Sign errors cannot be evaluated for CID models because the parameter values associated with hidden states can freely switch between each other and have identical likelihoods. For example, if we were to simulate a dataset where hidden state A has a /theta value of 12, and hidden state B has a /theta value of 24, there would be no difference in likelihood if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=12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=24 or /</w:t>
      </w:r>
      <w:proofErr w:type="spellStart"/>
      <w:r w:rsidR="00E17529">
        <w:rPr>
          <w:rFonts w:ascii="Times New Roman" w:eastAsiaTheme="minorEastAsia" w:hAnsi="Times New Roman" w:cs="Times New Roman"/>
        </w:rPr>
        <w:t>theta_A</w:t>
      </w:r>
      <w:proofErr w:type="spellEnd"/>
      <w:r w:rsidR="00E17529">
        <w:rPr>
          <w:rFonts w:ascii="Times New Roman" w:eastAsiaTheme="minorEastAsia" w:hAnsi="Times New Roman" w:cs="Times New Roman"/>
        </w:rPr>
        <w:t>=24 &amp; /</w:t>
      </w:r>
      <w:proofErr w:type="spellStart"/>
      <w:r w:rsidR="00E17529">
        <w:rPr>
          <w:rFonts w:ascii="Times New Roman" w:eastAsiaTheme="minorEastAsia" w:hAnsi="Times New Roman" w:cs="Times New Roman"/>
        </w:rPr>
        <w:t>theta_B</w:t>
      </w:r>
      <w:proofErr w:type="spellEnd"/>
      <w:r w:rsidR="00E17529">
        <w:rPr>
          <w:rFonts w:ascii="Times New Roman" w:eastAsiaTheme="minorEastAsia" w:hAnsi="Times New Roman" w:cs="Times New Roman"/>
        </w:rPr>
        <w:t xml:space="preserve">=12. </w:t>
      </w:r>
      <w:r w:rsidR="00120EB6">
        <w:rPr>
          <w:rFonts w:ascii="Times New Roman" w:eastAsiaTheme="minorEastAsia" w:hAnsi="Times New Roman" w:cs="Times New Roman"/>
        </w:rPr>
        <w:t xml:space="preserve">This is also </w:t>
      </w:r>
      <w:r w:rsidR="00DE6BBB">
        <w:rPr>
          <w:rFonts w:ascii="Times New Roman" w:eastAsiaTheme="minorEastAsia" w:hAnsi="Times New Roman" w:cs="Times New Roman"/>
        </w:rPr>
        <w:t>referred</w:t>
      </w:r>
      <w:r w:rsidR="00120EB6">
        <w:rPr>
          <w:rFonts w:ascii="Times New Roman" w:eastAsiaTheme="minorEastAsia" w:hAnsi="Times New Roman" w:cs="Times New Roman"/>
        </w:rPr>
        <w:t xml:space="preserve"> to as the ____ </w:t>
      </w:r>
      <w:r w:rsidR="00DE6BBB">
        <w:rPr>
          <w:rFonts w:ascii="Times New Roman" w:eastAsiaTheme="minorEastAsia" w:hAnsi="Times New Roman" w:cs="Times New Roman"/>
        </w:rPr>
        <w:t xml:space="preserve">problem </w:t>
      </w:r>
      <w:r w:rsidR="00120EB6">
        <w:rPr>
          <w:rFonts w:ascii="Times New Roman" w:eastAsiaTheme="minorEastAsia" w:hAnsi="Times New Roman" w:cs="Times New Roman"/>
        </w:rPr>
        <w:t>in hidden Markov literature and is an active area of research</w:t>
      </w:r>
      <w:r w:rsidR="00DE6BBB">
        <w:rPr>
          <w:rFonts w:ascii="Times New Roman" w:eastAsiaTheme="minorEastAsia" w:hAnsi="Times New Roman" w:cs="Times New Roman"/>
        </w:rPr>
        <w:t xml:space="preserve"> (ref.)</w:t>
      </w:r>
      <w:r w:rsidR="00120EB6">
        <w:rPr>
          <w:rFonts w:ascii="Times New Roman" w:eastAsiaTheme="minorEastAsia" w:hAnsi="Times New Roman" w:cs="Times New Roman"/>
        </w:rPr>
        <w:t xml:space="preserve">. </w:t>
      </w:r>
    </w:p>
    <w:tbl>
      <w:tblPr>
        <w:tblStyle w:val="TableGrid"/>
        <w:tblW w:w="10206" w:type="dxa"/>
        <w:tblLayout w:type="fixed"/>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BE4A44" w:rsidRPr="00EF6655" w14:paraId="1A5AD41B" w14:textId="77777777" w:rsidTr="00EF6655">
        <w:trPr>
          <w:trHeight w:val="170"/>
        </w:trPr>
        <w:tc>
          <w:tcPr>
            <w:tcW w:w="567" w:type="dxa"/>
            <w:noWrap/>
            <w:hideMark/>
          </w:tcPr>
          <w:p w14:paraId="2702096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model</w:t>
            </w:r>
          </w:p>
        </w:tc>
        <w:tc>
          <w:tcPr>
            <w:tcW w:w="567" w:type="dxa"/>
            <w:noWrap/>
            <w:hideMark/>
          </w:tcPr>
          <w:p w14:paraId="1430973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type_1</w:t>
            </w:r>
            <w:proofErr w:type="spellEnd"/>
          </w:p>
        </w:tc>
        <w:tc>
          <w:tcPr>
            <w:tcW w:w="567" w:type="dxa"/>
            <w:noWrap/>
            <w:hideMark/>
          </w:tcPr>
          <w:p w14:paraId="2725825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type_2</w:t>
            </w:r>
            <w:proofErr w:type="spellEnd"/>
          </w:p>
        </w:tc>
        <w:tc>
          <w:tcPr>
            <w:tcW w:w="567" w:type="dxa"/>
            <w:noWrap/>
            <w:hideMark/>
          </w:tcPr>
          <w:p w14:paraId="6506961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k</w:t>
            </w:r>
          </w:p>
        </w:tc>
        <w:tc>
          <w:tcPr>
            <w:tcW w:w="567" w:type="dxa"/>
            <w:noWrap/>
            <w:hideMark/>
          </w:tcPr>
          <w:p w14:paraId="48B85FD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alpha_free</w:t>
            </w:r>
            <w:proofErr w:type="spellEnd"/>
          </w:p>
        </w:tc>
        <w:tc>
          <w:tcPr>
            <w:tcW w:w="567" w:type="dxa"/>
            <w:noWrap/>
            <w:hideMark/>
          </w:tcPr>
          <w:p w14:paraId="6442C9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sigma_free</w:t>
            </w:r>
            <w:proofErr w:type="spellEnd"/>
          </w:p>
        </w:tc>
        <w:tc>
          <w:tcPr>
            <w:tcW w:w="567" w:type="dxa"/>
            <w:noWrap/>
            <w:hideMark/>
          </w:tcPr>
          <w:p w14:paraId="7133454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theta_free</w:t>
            </w:r>
            <w:proofErr w:type="spellEnd"/>
          </w:p>
        </w:tc>
        <w:tc>
          <w:tcPr>
            <w:tcW w:w="567" w:type="dxa"/>
            <w:noWrap/>
            <w:hideMark/>
          </w:tcPr>
          <w:p w14:paraId="56F5AED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alpha_sign_error</w:t>
            </w:r>
            <w:proofErr w:type="spellEnd"/>
          </w:p>
        </w:tc>
        <w:tc>
          <w:tcPr>
            <w:tcW w:w="567" w:type="dxa"/>
            <w:noWrap/>
            <w:hideMark/>
          </w:tcPr>
          <w:p w14:paraId="2A41B6F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sigma_sign_error</w:t>
            </w:r>
            <w:proofErr w:type="spellEnd"/>
          </w:p>
        </w:tc>
        <w:tc>
          <w:tcPr>
            <w:tcW w:w="567" w:type="dxa"/>
            <w:noWrap/>
            <w:hideMark/>
          </w:tcPr>
          <w:p w14:paraId="3615E0E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theta_sign_error</w:t>
            </w:r>
            <w:proofErr w:type="spellEnd"/>
          </w:p>
        </w:tc>
        <w:tc>
          <w:tcPr>
            <w:tcW w:w="567" w:type="dxa"/>
            <w:noWrap/>
            <w:hideMark/>
          </w:tcPr>
          <w:p w14:paraId="0062B5D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alpha_rmse</w:t>
            </w:r>
            <w:proofErr w:type="spellEnd"/>
          </w:p>
        </w:tc>
        <w:tc>
          <w:tcPr>
            <w:tcW w:w="567" w:type="dxa"/>
            <w:noWrap/>
            <w:hideMark/>
          </w:tcPr>
          <w:p w14:paraId="65E6FFD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sigma_rmse</w:t>
            </w:r>
            <w:proofErr w:type="spellEnd"/>
          </w:p>
        </w:tc>
        <w:tc>
          <w:tcPr>
            <w:tcW w:w="567" w:type="dxa"/>
            <w:noWrap/>
            <w:hideMark/>
          </w:tcPr>
          <w:p w14:paraId="69F132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theta_rmse</w:t>
            </w:r>
            <w:proofErr w:type="spellEnd"/>
          </w:p>
        </w:tc>
        <w:tc>
          <w:tcPr>
            <w:tcW w:w="567" w:type="dxa"/>
            <w:noWrap/>
            <w:hideMark/>
          </w:tcPr>
          <w:p w14:paraId="651CA9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prop_best</w:t>
            </w:r>
            <w:proofErr w:type="spellEnd"/>
          </w:p>
        </w:tc>
        <w:tc>
          <w:tcPr>
            <w:tcW w:w="567" w:type="dxa"/>
            <w:noWrap/>
            <w:hideMark/>
          </w:tcPr>
          <w:p w14:paraId="17A9FA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avg_AICwt</w:t>
            </w:r>
            <w:proofErr w:type="spellEnd"/>
          </w:p>
        </w:tc>
        <w:tc>
          <w:tcPr>
            <w:tcW w:w="567" w:type="dxa"/>
            <w:noWrap/>
            <w:hideMark/>
          </w:tcPr>
          <w:p w14:paraId="6F0D3D4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prop_CD</w:t>
            </w:r>
            <w:proofErr w:type="spellEnd"/>
          </w:p>
        </w:tc>
        <w:tc>
          <w:tcPr>
            <w:tcW w:w="567" w:type="dxa"/>
            <w:noWrap/>
            <w:hideMark/>
          </w:tcPr>
          <w:p w14:paraId="69F5AA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mean_obs_exp</w:t>
            </w:r>
            <w:proofErr w:type="spellEnd"/>
          </w:p>
        </w:tc>
        <w:tc>
          <w:tcPr>
            <w:tcW w:w="567" w:type="dxa"/>
            <w:noWrap/>
            <w:hideMark/>
          </w:tcPr>
          <w:p w14:paraId="10AB655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sd_obs_exp</w:t>
            </w:r>
            <w:proofErr w:type="spellEnd"/>
          </w:p>
        </w:tc>
      </w:tr>
      <w:tr w:rsidR="00BE4A44" w:rsidRPr="00EF6655" w14:paraId="528B8CC0" w14:textId="77777777" w:rsidTr="00EF6655">
        <w:trPr>
          <w:trHeight w:val="170"/>
        </w:trPr>
        <w:tc>
          <w:tcPr>
            <w:tcW w:w="567" w:type="dxa"/>
            <w:noWrap/>
            <w:hideMark/>
          </w:tcPr>
          <w:p w14:paraId="2987D71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w:t>
            </w:r>
            <w:proofErr w:type="spellEnd"/>
          </w:p>
        </w:tc>
        <w:tc>
          <w:tcPr>
            <w:tcW w:w="567" w:type="dxa"/>
            <w:noWrap/>
            <w:hideMark/>
          </w:tcPr>
          <w:p w14:paraId="5B52770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BM</w:t>
            </w:r>
          </w:p>
        </w:tc>
        <w:tc>
          <w:tcPr>
            <w:tcW w:w="567" w:type="dxa"/>
            <w:noWrap/>
            <w:hideMark/>
          </w:tcPr>
          <w:p w14:paraId="05ADF95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p>
        </w:tc>
        <w:tc>
          <w:tcPr>
            <w:tcW w:w="567" w:type="dxa"/>
            <w:noWrap/>
            <w:hideMark/>
          </w:tcPr>
          <w:p w14:paraId="7E42C98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w:t>
            </w:r>
          </w:p>
        </w:tc>
        <w:tc>
          <w:tcPr>
            <w:tcW w:w="567" w:type="dxa"/>
            <w:noWrap/>
            <w:hideMark/>
          </w:tcPr>
          <w:p w14:paraId="633B35B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1885AF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1716730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347772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7B237E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B178FF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1FB5BC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2FD126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0.086</w:t>
            </w:r>
          </w:p>
        </w:tc>
        <w:tc>
          <w:tcPr>
            <w:tcW w:w="567" w:type="dxa"/>
            <w:noWrap/>
            <w:hideMark/>
          </w:tcPr>
          <w:p w14:paraId="01B8A25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0.321</w:t>
            </w:r>
          </w:p>
        </w:tc>
        <w:tc>
          <w:tcPr>
            <w:tcW w:w="567" w:type="dxa"/>
            <w:noWrap/>
            <w:hideMark/>
          </w:tcPr>
          <w:p w14:paraId="233977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0.8</w:t>
            </w:r>
          </w:p>
        </w:tc>
        <w:tc>
          <w:tcPr>
            <w:tcW w:w="567" w:type="dxa"/>
            <w:noWrap/>
            <w:hideMark/>
          </w:tcPr>
          <w:p w14:paraId="6E9E6F7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0.313</w:t>
            </w:r>
          </w:p>
        </w:tc>
        <w:tc>
          <w:tcPr>
            <w:tcW w:w="567" w:type="dxa"/>
            <w:noWrap/>
            <w:hideMark/>
          </w:tcPr>
          <w:p w14:paraId="4F27F35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w:t>
            </w:r>
          </w:p>
        </w:tc>
        <w:tc>
          <w:tcPr>
            <w:tcW w:w="567" w:type="dxa"/>
            <w:noWrap/>
            <w:hideMark/>
          </w:tcPr>
          <w:p w14:paraId="4AAF1DD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0.032</w:t>
            </w:r>
          </w:p>
        </w:tc>
        <w:tc>
          <w:tcPr>
            <w:tcW w:w="567" w:type="dxa"/>
            <w:noWrap/>
            <w:hideMark/>
          </w:tcPr>
          <w:p w14:paraId="3B193ED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0.153</w:t>
            </w:r>
          </w:p>
        </w:tc>
      </w:tr>
      <w:tr w:rsidR="00BE4A44" w:rsidRPr="00EF6655" w14:paraId="2AFDA4C5" w14:textId="77777777" w:rsidTr="00EF6655">
        <w:trPr>
          <w:trHeight w:val="170"/>
        </w:trPr>
        <w:tc>
          <w:tcPr>
            <w:tcW w:w="567" w:type="dxa"/>
            <w:noWrap/>
            <w:hideMark/>
          </w:tcPr>
          <w:p w14:paraId="4EA37DC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lastRenderedPageBreak/>
              <w:t>M2</w:t>
            </w:r>
            <w:proofErr w:type="spellEnd"/>
          </w:p>
        </w:tc>
        <w:tc>
          <w:tcPr>
            <w:tcW w:w="567" w:type="dxa"/>
            <w:noWrap/>
            <w:hideMark/>
          </w:tcPr>
          <w:p w14:paraId="711C7D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BM</w:t>
            </w:r>
          </w:p>
        </w:tc>
        <w:tc>
          <w:tcPr>
            <w:tcW w:w="567" w:type="dxa"/>
            <w:noWrap/>
            <w:hideMark/>
          </w:tcPr>
          <w:p w14:paraId="6D12104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6906B39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w:t>
            </w:r>
          </w:p>
        </w:tc>
        <w:tc>
          <w:tcPr>
            <w:tcW w:w="567" w:type="dxa"/>
            <w:noWrap/>
            <w:hideMark/>
          </w:tcPr>
          <w:p w14:paraId="41241B7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13F8BB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DE098C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C517F8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D954BB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1386426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0AE801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17523A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0.419</w:t>
            </w:r>
          </w:p>
        </w:tc>
        <w:tc>
          <w:tcPr>
            <w:tcW w:w="567" w:type="dxa"/>
            <w:noWrap/>
            <w:hideMark/>
          </w:tcPr>
          <w:p w14:paraId="65E4F4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0.391</w:t>
            </w:r>
          </w:p>
        </w:tc>
        <w:tc>
          <w:tcPr>
            <w:tcW w:w="567" w:type="dxa"/>
            <w:noWrap/>
            <w:hideMark/>
          </w:tcPr>
          <w:p w14:paraId="1B94808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0.367</w:t>
            </w:r>
          </w:p>
        </w:tc>
        <w:tc>
          <w:tcPr>
            <w:tcW w:w="567" w:type="dxa"/>
            <w:noWrap/>
            <w:hideMark/>
          </w:tcPr>
          <w:p w14:paraId="2B13E53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0.213</w:t>
            </w:r>
          </w:p>
        </w:tc>
        <w:tc>
          <w:tcPr>
            <w:tcW w:w="567" w:type="dxa"/>
            <w:noWrap/>
            <w:hideMark/>
          </w:tcPr>
          <w:p w14:paraId="354CE92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0.433</w:t>
            </w:r>
          </w:p>
        </w:tc>
        <w:tc>
          <w:tcPr>
            <w:tcW w:w="567" w:type="dxa"/>
            <w:noWrap/>
            <w:hideMark/>
          </w:tcPr>
          <w:p w14:paraId="6298B71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17B58D6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0.141</w:t>
            </w:r>
          </w:p>
        </w:tc>
      </w:tr>
      <w:tr w:rsidR="00BE4A44" w:rsidRPr="00EF6655" w14:paraId="4898C215" w14:textId="77777777" w:rsidTr="00EF6655">
        <w:trPr>
          <w:trHeight w:val="170"/>
        </w:trPr>
        <w:tc>
          <w:tcPr>
            <w:tcW w:w="567" w:type="dxa"/>
            <w:noWrap/>
            <w:hideMark/>
          </w:tcPr>
          <w:p w14:paraId="5FA6EDE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M3</w:t>
            </w:r>
            <w:proofErr w:type="spellEnd"/>
          </w:p>
        </w:tc>
        <w:tc>
          <w:tcPr>
            <w:tcW w:w="567" w:type="dxa"/>
            <w:noWrap/>
            <w:hideMark/>
          </w:tcPr>
          <w:p w14:paraId="2202D7E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BM</w:t>
            </w:r>
          </w:p>
        </w:tc>
        <w:tc>
          <w:tcPr>
            <w:tcW w:w="567" w:type="dxa"/>
            <w:noWrap/>
            <w:hideMark/>
          </w:tcPr>
          <w:p w14:paraId="62213F8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p>
        </w:tc>
        <w:tc>
          <w:tcPr>
            <w:tcW w:w="567" w:type="dxa"/>
            <w:noWrap/>
            <w:hideMark/>
          </w:tcPr>
          <w:p w14:paraId="308E5DD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60B274A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39329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502822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C46ED8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81411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4F39FC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144770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A97C93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97.669</w:t>
            </w:r>
          </w:p>
        </w:tc>
        <w:tc>
          <w:tcPr>
            <w:tcW w:w="567" w:type="dxa"/>
            <w:noWrap/>
            <w:hideMark/>
          </w:tcPr>
          <w:p w14:paraId="2C0F5C9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0.283</w:t>
            </w:r>
          </w:p>
        </w:tc>
        <w:tc>
          <w:tcPr>
            <w:tcW w:w="567" w:type="dxa"/>
            <w:noWrap/>
            <w:hideMark/>
          </w:tcPr>
          <w:p w14:paraId="645FA80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44BEF87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0.007</w:t>
            </w:r>
          </w:p>
        </w:tc>
        <w:tc>
          <w:tcPr>
            <w:tcW w:w="567" w:type="dxa"/>
            <w:noWrap/>
            <w:hideMark/>
          </w:tcPr>
          <w:p w14:paraId="6D4E4C0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w:t>
            </w:r>
          </w:p>
        </w:tc>
        <w:tc>
          <w:tcPr>
            <w:tcW w:w="567" w:type="dxa"/>
            <w:noWrap/>
            <w:hideMark/>
          </w:tcPr>
          <w:p w14:paraId="6FC7E3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0.026</w:t>
            </w:r>
          </w:p>
        </w:tc>
        <w:tc>
          <w:tcPr>
            <w:tcW w:w="567" w:type="dxa"/>
            <w:noWrap/>
            <w:hideMark/>
          </w:tcPr>
          <w:p w14:paraId="6271F38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0.188</w:t>
            </w:r>
          </w:p>
        </w:tc>
      </w:tr>
      <w:tr w:rsidR="00BE4A44" w:rsidRPr="00EF6655" w14:paraId="107883C7" w14:textId="77777777" w:rsidTr="00EF6655">
        <w:trPr>
          <w:trHeight w:val="170"/>
        </w:trPr>
        <w:tc>
          <w:tcPr>
            <w:tcW w:w="567" w:type="dxa"/>
            <w:noWrap/>
            <w:hideMark/>
          </w:tcPr>
          <w:p w14:paraId="275A8E6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M4</w:t>
            </w:r>
            <w:proofErr w:type="spellEnd"/>
          </w:p>
        </w:tc>
        <w:tc>
          <w:tcPr>
            <w:tcW w:w="567" w:type="dxa"/>
            <w:noWrap/>
            <w:hideMark/>
          </w:tcPr>
          <w:p w14:paraId="5814BE2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2ED0EB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p>
        </w:tc>
        <w:tc>
          <w:tcPr>
            <w:tcW w:w="567" w:type="dxa"/>
            <w:noWrap/>
            <w:hideMark/>
          </w:tcPr>
          <w:p w14:paraId="1FEAC38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w:t>
            </w:r>
          </w:p>
        </w:tc>
        <w:tc>
          <w:tcPr>
            <w:tcW w:w="567" w:type="dxa"/>
            <w:noWrap/>
            <w:hideMark/>
          </w:tcPr>
          <w:p w14:paraId="0C5B799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C5573F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54FD00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1EDA1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5464DA7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C1EBC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24205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1.88</w:t>
            </w:r>
          </w:p>
        </w:tc>
        <w:tc>
          <w:tcPr>
            <w:tcW w:w="567" w:type="dxa"/>
            <w:noWrap/>
            <w:hideMark/>
          </w:tcPr>
          <w:p w14:paraId="39E4293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0.344</w:t>
            </w:r>
          </w:p>
        </w:tc>
        <w:tc>
          <w:tcPr>
            <w:tcW w:w="567" w:type="dxa"/>
            <w:noWrap/>
            <w:hideMark/>
          </w:tcPr>
          <w:p w14:paraId="010DE3E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0.096</w:t>
            </w:r>
          </w:p>
        </w:tc>
        <w:tc>
          <w:tcPr>
            <w:tcW w:w="567" w:type="dxa"/>
            <w:noWrap/>
            <w:hideMark/>
          </w:tcPr>
          <w:p w14:paraId="0CEBB8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0.333</w:t>
            </w:r>
          </w:p>
        </w:tc>
        <w:tc>
          <w:tcPr>
            <w:tcW w:w="567" w:type="dxa"/>
            <w:noWrap/>
            <w:hideMark/>
          </w:tcPr>
          <w:p w14:paraId="49FFD27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0.179</w:t>
            </w:r>
          </w:p>
        </w:tc>
        <w:tc>
          <w:tcPr>
            <w:tcW w:w="567" w:type="dxa"/>
            <w:noWrap/>
            <w:hideMark/>
          </w:tcPr>
          <w:p w14:paraId="7639F01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0.433</w:t>
            </w:r>
          </w:p>
        </w:tc>
        <w:tc>
          <w:tcPr>
            <w:tcW w:w="567" w:type="dxa"/>
            <w:noWrap/>
            <w:hideMark/>
          </w:tcPr>
          <w:p w14:paraId="27BD78A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-0.011</w:t>
            </w:r>
          </w:p>
        </w:tc>
        <w:tc>
          <w:tcPr>
            <w:tcW w:w="567" w:type="dxa"/>
            <w:noWrap/>
            <w:hideMark/>
          </w:tcPr>
          <w:p w14:paraId="2AC9882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0.098</w:t>
            </w:r>
          </w:p>
        </w:tc>
      </w:tr>
      <w:tr w:rsidR="00BE4A44" w:rsidRPr="00EF6655" w14:paraId="595F4C6B" w14:textId="77777777" w:rsidTr="00EF6655">
        <w:trPr>
          <w:trHeight w:val="170"/>
        </w:trPr>
        <w:tc>
          <w:tcPr>
            <w:tcW w:w="567" w:type="dxa"/>
            <w:noWrap/>
            <w:hideMark/>
          </w:tcPr>
          <w:p w14:paraId="7A6433B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M5</w:t>
            </w:r>
            <w:proofErr w:type="spellEnd"/>
          </w:p>
        </w:tc>
        <w:tc>
          <w:tcPr>
            <w:tcW w:w="567" w:type="dxa"/>
            <w:noWrap/>
            <w:hideMark/>
          </w:tcPr>
          <w:p w14:paraId="71201B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77D227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5432919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33075D6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C96868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5B350D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B312E9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0.556</w:t>
            </w:r>
          </w:p>
        </w:tc>
        <w:tc>
          <w:tcPr>
            <w:tcW w:w="567" w:type="dxa"/>
            <w:noWrap/>
            <w:hideMark/>
          </w:tcPr>
          <w:p w14:paraId="28D5DCB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F81C57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081C77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9.979</w:t>
            </w:r>
          </w:p>
        </w:tc>
        <w:tc>
          <w:tcPr>
            <w:tcW w:w="567" w:type="dxa"/>
            <w:noWrap/>
            <w:hideMark/>
          </w:tcPr>
          <w:p w14:paraId="2DCDFA8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0.179</w:t>
            </w:r>
          </w:p>
        </w:tc>
        <w:tc>
          <w:tcPr>
            <w:tcW w:w="567" w:type="dxa"/>
            <w:noWrap/>
            <w:hideMark/>
          </w:tcPr>
          <w:p w14:paraId="5210956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0.104</w:t>
            </w:r>
          </w:p>
        </w:tc>
        <w:tc>
          <w:tcPr>
            <w:tcW w:w="567" w:type="dxa"/>
            <w:noWrap/>
            <w:hideMark/>
          </w:tcPr>
          <w:p w14:paraId="6141AA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0.036</w:t>
            </w:r>
          </w:p>
        </w:tc>
        <w:tc>
          <w:tcPr>
            <w:tcW w:w="567" w:type="dxa"/>
            <w:noWrap/>
            <w:hideMark/>
          </w:tcPr>
          <w:p w14:paraId="2F310F2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0.033</w:t>
            </w:r>
          </w:p>
        </w:tc>
        <w:tc>
          <w:tcPr>
            <w:tcW w:w="567" w:type="dxa"/>
            <w:noWrap/>
            <w:hideMark/>
          </w:tcPr>
          <w:p w14:paraId="081FC19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0.536</w:t>
            </w:r>
          </w:p>
        </w:tc>
        <w:tc>
          <w:tcPr>
            <w:tcW w:w="567" w:type="dxa"/>
            <w:noWrap/>
            <w:hideMark/>
          </w:tcPr>
          <w:p w14:paraId="4553411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0.004</w:t>
            </w:r>
          </w:p>
        </w:tc>
        <w:tc>
          <w:tcPr>
            <w:tcW w:w="567" w:type="dxa"/>
            <w:noWrap/>
            <w:hideMark/>
          </w:tcPr>
          <w:p w14:paraId="25F594E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0.064</w:t>
            </w:r>
          </w:p>
        </w:tc>
      </w:tr>
      <w:tr w:rsidR="00BE4A44" w:rsidRPr="00EF6655" w14:paraId="78C555D0" w14:textId="77777777" w:rsidTr="00EF6655">
        <w:trPr>
          <w:trHeight w:val="170"/>
        </w:trPr>
        <w:tc>
          <w:tcPr>
            <w:tcW w:w="567" w:type="dxa"/>
            <w:noWrap/>
            <w:hideMark/>
          </w:tcPr>
          <w:p w14:paraId="38039C8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M6</w:t>
            </w:r>
            <w:proofErr w:type="spellEnd"/>
          </w:p>
        </w:tc>
        <w:tc>
          <w:tcPr>
            <w:tcW w:w="567" w:type="dxa"/>
            <w:noWrap/>
            <w:hideMark/>
          </w:tcPr>
          <w:p w14:paraId="7D98EA5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6E6208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41E395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52FBB0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1C9F3A0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2381BF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39FBB4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1E162B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1E942BD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561D30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1.44</w:t>
            </w:r>
          </w:p>
        </w:tc>
        <w:tc>
          <w:tcPr>
            <w:tcW w:w="567" w:type="dxa"/>
            <w:noWrap/>
            <w:hideMark/>
          </w:tcPr>
          <w:p w14:paraId="04E8C4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0.644</w:t>
            </w:r>
          </w:p>
        </w:tc>
        <w:tc>
          <w:tcPr>
            <w:tcW w:w="567" w:type="dxa"/>
            <w:noWrap/>
            <w:hideMark/>
          </w:tcPr>
          <w:p w14:paraId="70CCF4B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0.102</w:t>
            </w:r>
          </w:p>
        </w:tc>
        <w:tc>
          <w:tcPr>
            <w:tcW w:w="567" w:type="dxa"/>
            <w:noWrap/>
            <w:hideMark/>
          </w:tcPr>
          <w:p w14:paraId="01D5C7B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0.167</w:t>
            </w:r>
          </w:p>
        </w:tc>
        <w:tc>
          <w:tcPr>
            <w:tcW w:w="567" w:type="dxa"/>
            <w:noWrap/>
            <w:hideMark/>
          </w:tcPr>
          <w:p w14:paraId="015C3F7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0.139</w:t>
            </w:r>
          </w:p>
        </w:tc>
        <w:tc>
          <w:tcPr>
            <w:tcW w:w="567" w:type="dxa"/>
            <w:noWrap/>
            <w:hideMark/>
          </w:tcPr>
          <w:p w14:paraId="4AFB1B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0.533</w:t>
            </w:r>
          </w:p>
        </w:tc>
        <w:tc>
          <w:tcPr>
            <w:tcW w:w="567" w:type="dxa"/>
            <w:noWrap/>
            <w:hideMark/>
          </w:tcPr>
          <w:p w14:paraId="1E6A91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-0.018</w:t>
            </w:r>
          </w:p>
        </w:tc>
        <w:tc>
          <w:tcPr>
            <w:tcW w:w="567" w:type="dxa"/>
            <w:noWrap/>
            <w:hideMark/>
          </w:tcPr>
          <w:p w14:paraId="794F78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0.105</w:t>
            </w:r>
          </w:p>
        </w:tc>
      </w:tr>
      <w:tr w:rsidR="00BE4A44" w:rsidRPr="00EF6655" w14:paraId="650E6E98" w14:textId="77777777" w:rsidTr="00EF6655">
        <w:trPr>
          <w:trHeight w:val="170"/>
        </w:trPr>
        <w:tc>
          <w:tcPr>
            <w:tcW w:w="567" w:type="dxa"/>
            <w:noWrap/>
            <w:hideMark/>
          </w:tcPr>
          <w:p w14:paraId="457A04A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M7</w:t>
            </w:r>
            <w:proofErr w:type="spellEnd"/>
          </w:p>
        </w:tc>
        <w:tc>
          <w:tcPr>
            <w:tcW w:w="567" w:type="dxa"/>
            <w:noWrap/>
            <w:hideMark/>
          </w:tcPr>
          <w:p w14:paraId="75121AE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29F7A7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4B292F9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0612CAC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9FB27B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32F5A0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A9D30A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w:t>
            </w:r>
          </w:p>
        </w:tc>
        <w:tc>
          <w:tcPr>
            <w:tcW w:w="567" w:type="dxa"/>
            <w:noWrap/>
            <w:hideMark/>
          </w:tcPr>
          <w:p w14:paraId="5B616C4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w:t>
            </w:r>
          </w:p>
        </w:tc>
        <w:tc>
          <w:tcPr>
            <w:tcW w:w="567" w:type="dxa"/>
            <w:noWrap/>
            <w:hideMark/>
          </w:tcPr>
          <w:p w14:paraId="4383132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6822C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2.49</w:t>
            </w:r>
          </w:p>
        </w:tc>
        <w:tc>
          <w:tcPr>
            <w:tcW w:w="567" w:type="dxa"/>
            <w:noWrap/>
            <w:hideMark/>
          </w:tcPr>
          <w:p w14:paraId="1B00CE0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4.18</w:t>
            </w:r>
          </w:p>
        </w:tc>
        <w:tc>
          <w:tcPr>
            <w:tcW w:w="567" w:type="dxa"/>
            <w:noWrap/>
            <w:hideMark/>
          </w:tcPr>
          <w:p w14:paraId="08EC493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0.101</w:t>
            </w:r>
          </w:p>
        </w:tc>
        <w:tc>
          <w:tcPr>
            <w:tcW w:w="567" w:type="dxa"/>
            <w:noWrap/>
            <w:hideMark/>
          </w:tcPr>
          <w:p w14:paraId="6BC1B40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01250DE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0.039</w:t>
            </w:r>
          </w:p>
        </w:tc>
        <w:tc>
          <w:tcPr>
            <w:tcW w:w="567" w:type="dxa"/>
            <w:noWrap/>
            <w:hideMark/>
          </w:tcPr>
          <w:p w14:paraId="0591F1D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w:t>
            </w:r>
          </w:p>
        </w:tc>
        <w:tc>
          <w:tcPr>
            <w:tcW w:w="567" w:type="dxa"/>
            <w:noWrap/>
            <w:hideMark/>
          </w:tcPr>
          <w:p w14:paraId="4AF87A8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0.013</w:t>
            </w:r>
          </w:p>
        </w:tc>
        <w:tc>
          <w:tcPr>
            <w:tcW w:w="567" w:type="dxa"/>
            <w:noWrap/>
            <w:hideMark/>
          </w:tcPr>
          <w:p w14:paraId="3982AC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0.064</w:t>
            </w:r>
          </w:p>
        </w:tc>
      </w:tr>
      <w:tr w:rsidR="00BE4A44" w:rsidRPr="00EF6655" w14:paraId="3BF393DE" w14:textId="77777777" w:rsidTr="00EF6655">
        <w:trPr>
          <w:trHeight w:val="170"/>
        </w:trPr>
        <w:tc>
          <w:tcPr>
            <w:tcW w:w="567" w:type="dxa"/>
            <w:noWrap/>
            <w:hideMark/>
          </w:tcPr>
          <w:p w14:paraId="75B5A63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M8</w:t>
            </w:r>
            <w:proofErr w:type="spellEnd"/>
          </w:p>
        </w:tc>
        <w:tc>
          <w:tcPr>
            <w:tcW w:w="567" w:type="dxa"/>
            <w:noWrap/>
            <w:hideMark/>
          </w:tcPr>
          <w:p w14:paraId="54B591F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4AEC8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50512FD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55A59B7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D4A9CF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27597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451A51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B37C00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4CE57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5AEDB83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0.804</w:t>
            </w:r>
          </w:p>
        </w:tc>
        <w:tc>
          <w:tcPr>
            <w:tcW w:w="567" w:type="dxa"/>
            <w:noWrap/>
            <w:hideMark/>
          </w:tcPr>
          <w:p w14:paraId="6CC17F9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0.618</w:t>
            </w:r>
          </w:p>
        </w:tc>
        <w:tc>
          <w:tcPr>
            <w:tcW w:w="567" w:type="dxa"/>
            <w:noWrap/>
            <w:hideMark/>
          </w:tcPr>
          <w:p w14:paraId="564944C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11.52</w:t>
            </w:r>
          </w:p>
        </w:tc>
        <w:tc>
          <w:tcPr>
            <w:tcW w:w="567" w:type="dxa"/>
            <w:noWrap/>
            <w:hideMark/>
          </w:tcPr>
          <w:p w14:paraId="53E0A70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0.167</w:t>
            </w:r>
          </w:p>
        </w:tc>
        <w:tc>
          <w:tcPr>
            <w:tcW w:w="567" w:type="dxa"/>
            <w:noWrap/>
            <w:hideMark/>
          </w:tcPr>
          <w:p w14:paraId="6C740FA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0.126</w:t>
            </w:r>
          </w:p>
        </w:tc>
        <w:tc>
          <w:tcPr>
            <w:tcW w:w="567" w:type="dxa"/>
            <w:noWrap/>
            <w:hideMark/>
          </w:tcPr>
          <w:p w14:paraId="3B8A6E2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48B00C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-0.025</w:t>
            </w:r>
          </w:p>
        </w:tc>
        <w:tc>
          <w:tcPr>
            <w:tcW w:w="567" w:type="dxa"/>
            <w:noWrap/>
            <w:hideMark/>
          </w:tcPr>
          <w:p w14:paraId="24CF336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0.196</w:t>
            </w:r>
          </w:p>
        </w:tc>
      </w:tr>
      <w:tr w:rsidR="00BE4A44" w:rsidRPr="00EF6655" w14:paraId="5D8B4111" w14:textId="77777777" w:rsidTr="00EF6655">
        <w:trPr>
          <w:trHeight w:val="170"/>
        </w:trPr>
        <w:tc>
          <w:tcPr>
            <w:tcW w:w="567" w:type="dxa"/>
            <w:noWrap/>
            <w:hideMark/>
          </w:tcPr>
          <w:p w14:paraId="0A7C6D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M9</w:t>
            </w:r>
            <w:proofErr w:type="spellEnd"/>
          </w:p>
        </w:tc>
        <w:tc>
          <w:tcPr>
            <w:tcW w:w="567" w:type="dxa"/>
            <w:noWrap/>
            <w:hideMark/>
          </w:tcPr>
          <w:p w14:paraId="629066D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8C5597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2605CF2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47E9938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6CD02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1DA30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0A8EEC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0.75</w:t>
            </w:r>
          </w:p>
        </w:tc>
        <w:tc>
          <w:tcPr>
            <w:tcW w:w="567" w:type="dxa"/>
            <w:noWrap/>
            <w:hideMark/>
          </w:tcPr>
          <w:p w14:paraId="28226DB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BD820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3D752D2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2.803</w:t>
            </w:r>
          </w:p>
        </w:tc>
        <w:tc>
          <w:tcPr>
            <w:tcW w:w="567" w:type="dxa"/>
            <w:noWrap/>
            <w:hideMark/>
          </w:tcPr>
          <w:p w14:paraId="5352C67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0.336</w:t>
            </w:r>
          </w:p>
        </w:tc>
        <w:tc>
          <w:tcPr>
            <w:tcW w:w="567" w:type="dxa"/>
            <w:noWrap/>
            <w:hideMark/>
          </w:tcPr>
          <w:p w14:paraId="299519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19.421</w:t>
            </w:r>
          </w:p>
        </w:tc>
        <w:tc>
          <w:tcPr>
            <w:tcW w:w="567" w:type="dxa"/>
            <w:noWrap/>
            <w:hideMark/>
          </w:tcPr>
          <w:p w14:paraId="580C95E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0.067</w:t>
            </w:r>
          </w:p>
        </w:tc>
        <w:tc>
          <w:tcPr>
            <w:tcW w:w="567" w:type="dxa"/>
            <w:noWrap/>
            <w:hideMark/>
          </w:tcPr>
          <w:p w14:paraId="75DEDD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0.067</w:t>
            </w:r>
          </w:p>
        </w:tc>
        <w:tc>
          <w:tcPr>
            <w:tcW w:w="567" w:type="dxa"/>
            <w:noWrap/>
            <w:hideMark/>
          </w:tcPr>
          <w:p w14:paraId="01F5FE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553385D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0.024</w:t>
            </w:r>
          </w:p>
        </w:tc>
        <w:tc>
          <w:tcPr>
            <w:tcW w:w="567" w:type="dxa"/>
            <w:noWrap/>
            <w:hideMark/>
          </w:tcPr>
          <w:p w14:paraId="34A29DC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0.126</w:t>
            </w:r>
          </w:p>
        </w:tc>
      </w:tr>
      <w:tr w:rsidR="00BE4A44" w:rsidRPr="00EF6655" w14:paraId="43606D44" w14:textId="77777777" w:rsidTr="00EF6655">
        <w:trPr>
          <w:trHeight w:val="170"/>
        </w:trPr>
        <w:tc>
          <w:tcPr>
            <w:tcW w:w="567" w:type="dxa"/>
            <w:noWrap/>
            <w:hideMark/>
          </w:tcPr>
          <w:p w14:paraId="424C13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M10</w:t>
            </w:r>
            <w:proofErr w:type="spellEnd"/>
          </w:p>
        </w:tc>
        <w:tc>
          <w:tcPr>
            <w:tcW w:w="567" w:type="dxa"/>
            <w:noWrap/>
            <w:hideMark/>
          </w:tcPr>
          <w:p w14:paraId="7B8F25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3DAF0B2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7F4CB6F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3D13A74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3605135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7BC4454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3A1951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58E29D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0.15</w:t>
            </w:r>
          </w:p>
        </w:tc>
        <w:tc>
          <w:tcPr>
            <w:tcW w:w="567" w:type="dxa"/>
            <w:noWrap/>
            <w:hideMark/>
          </w:tcPr>
          <w:p w14:paraId="08B79C0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06E9BB7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0.982</w:t>
            </w:r>
          </w:p>
        </w:tc>
        <w:tc>
          <w:tcPr>
            <w:tcW w:w="567" w:type="dxa"/>
            <w:noWrap/>
            <w:hideMark/>
          </w:tcPr>
          <w:p w14:paraId="4FC8C46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13.478</w:t>
            </w:r>
          </w:p>
        </w:tc>
        <w:tc>
          <w:tcPr>
            <w:tcW w:w="567" w:type="dxa"/>
            <w:noWrap/>
            <w:hideMark/>
          </w:tcPr>
          <w:p w14:paraId="642381E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86.098</w:t>
            </w:r>
          </w:p>
        </w:tc>
        <w:tc>
          <w:tcPr>
            <w:tcW w:w="567" w:type="dxa"/>
            <w:noWrap/>
            <w:hideMark/>
          </w:tcPr>
          <w:p w14:paraId="413B56A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0.233</w:t>
            </w:r>
          </w:p>
        </w:tc>
        <w:tc>
          <w:tcPr>
            <w:tcW w:w="567" w:type="dxa"/>
            <w:noWrap/>
            <w:hideMark/>
          </w:tcPr>
          <w:p w14:paraId="1C7744E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0.226</w:t>
            </w:r>
          </w:p>
        </w:tc>
        <w:tc>
          <w:tcPr>
            <w:tcW w:w="567" w:type="dxa"/>
            <w:noWrap/>
            <w:hideMark/>
          </w:tcPr>
          <w:p w14:paraId="269BAA7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3CE7487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0.129</w:t>
            </w:r>
          </w:p>
        </w:tc>
        <w:tc>
          <w:tcPr>
            <w:tcW w:w="567" w:type="dxa"/>
            <w:noWrap/>
            <w:hideMark/>
          </w:tcPr>
          <w:p w14:paraId="0FD3974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0.274</w:t>
            </w:r>
          </w:p>
        </w:tc>
      </w:tr>
      <w:tr w:rsidR="00BE4A44" w:rsidRPr="00EF6655" w14:paraId="3C22CFEB" w14:textId="77777777" w:rsidTr="00EF6655">
        <w:trPr>
          <w:trHeight w:val="170"/>
        </w:trPr>
        <w:tc>
          <w:tcPr>
            <w:tcW w:w="567" w:type="dxa"/>
            <w:noWrap/>
            <w:hideMark/>
          </w:tcPr>
          <w:p w14:paraId="654CB30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M11</w:t>
            </w:r>
            <w:proofErr w:type="spellEnd"/>
          </w:p>
        </w:tc>
        <w:tc>
          <w:tcPr>
            <w:tcW w:w="567" w:type="dxa"/>
            <w:noWrap/>
            <w:hideMark/>
          </w:tcPr>
          <w:p w14:paraId="4A7DE26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A63336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2AB6DF4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44A0E58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B938A5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62E50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09DE4FE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w:t>
            </w:r>
          </w:p>
        </w:tc>
        <w:tc>
          <w:tcPr>
            <w:tcW w:w="567" w:type="dxa"/>
            <w:noWrap/>
            <w:hideMark/>
          </w:tcPr>
          <w:p w14:paraId="30ABB6F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w:t>
            </w:r>
          </w:p>
        </w:tc>
        <w:tc>
          <w:tcPr>
            <w:tcW w:w="567" w:type="dxa"/>
            <w:noWrap/>
            <w:hideMark/>
          </w:tcPr>
          <w:p w14:paraId="46980D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525C4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2.667</w:t>
            </w:r>
          </w:p>
        </w:tc>
        <w:tc>
          <w:tcPr>
            <w:tcW w:w="567" w:type="dxa"/>
            <w:noWrap/>
            <w:hideMark/>
          </w:tcPr>
          <w:p w14:paraId="39479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20.419</w:t>
            </w:r>
          </w:p>
        </w:tc>
        <w:tc>
          <w:tcPr>
            <w:tcW w:w="567" w:type="dxa"/>
            <w:noWrap/>
            <w:hideMark/>
          </w:tcPr>
          <w:p w14:paraId="0AA37BF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53.158</w:t>
            </w:r>
          </w:p>
        </w:tc>
        <w:tc>
          <w:tcPr>
            <w:tcW w:w="567" w:type="dxa"/>
            <w:noWrap/>
            <w:hideMark/>
          </w:tcPr>
          <w:p w14:paraId="3CD838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w:t>
            </w:r>
          </w:p>
        </w:tc>
        <w:tc>
          <w:tcPr>
            <w:tcW w:w="567" w:type="dxa"/>
            <w:noWrap/>
            <w:hideMark/>
          </w:tcPr>
          <w:p w14:paraId="4DEF268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0.271</w:t>
            </w:r>
          </w:p>
        </w:tc>
        <w:tc>
          <w:tcPr>
            <w:tcW w:w="567" w:type="dxa"/>
            <w:noWrap/>
            <w:hideMark/>
          </w:tcPr>
          <w:p w14:paraId="6AA6EF1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w:t>
            </w:r>
          </w:p>
        </w:tc>
        <w:tc>
          <w:tcPr>
            <w:tcW w:w="567" w:type="dxa"/>
            <w:noWrap/>
            <w:hideMark/>
          </w:tcPr>
          <w:p w14:paraId="21307AC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0.183</w:t>
            </w:r>
          </w:p>
        </w:tc>
        <w:tc>
          <w:tcPr>
            <w:tcW w:w="567" w:type="dxa"/>
            <w:noWrap/>
            <w:hideMark/>
          </w:tcPr>
          <w:p w14:paraId="5BE35AE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0.267</w:t>
            </w:r>
          </w:p>
        </w:tc>
      </w:tr>
      <w:tr w:rsidR="00BE4A44" w:rsidRPr="00EF6655" w14:paraId="3130B538" w14:textId="77777777" w:rsidTr="00EF6655">
        <w:trPr>
          <w:trHeight w:val="170"/>
        </w:trPr>
        <w:tc>
          <w:tcPr>
            <w:tcW w:w="567" w:type="dxa"/>
            <w:noWrap/>
            <w:hideMark/>
          </w:tcPr>
          <w:p w14:paraId="1E8F443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M12</w:t>
            </w:r>
            <w:proofErr w:type="spellEnd"/>
          </w:p>
        </w:tc>
        <w:tc>
          <w:tcPr>
            <w:tcW w:w="567" w:type="dxa"/>
            <w:noWrap/>
            <w:hideMark/>
          </w:tcPr>
          <w:p w14:paraId="79389D4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0BF6F947" w14:textId="7BC4F6EB"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1CC5C0B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697F98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F102CE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0A96E1B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95E473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0DE7D4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279733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84533E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23.696</w:t>
            </w:r>
          </w:p>
        </w:tc>
        <w:tc>
          <w:tcPr>
            <w:tcW w:w="567" w:type="dxa"/>
            <w:noWrap/>
            <w:hideMark/>
          </w:tcPr>
          <w:p w14:paraId="21E536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1.733</w:t>
            </w:r>
          </w:p>
        </w:tc>
        <w:tc>
          <w:tcPr>
            <w:tcW w:w="567" w:type="dxa"/>
            <w:noWrap/>
            <w:hideMark/>
          </w:tcPr>
          <w:p w14:paraId="717A092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0.75</w:t>
            </w:r>
          </w:p>
        </w:tc>
        <w:tc>
          <w:tcPr>
            <w:tcW w:w="567" w:type="dxa"/>
            <w:noWrap/>
            <w:hideMark/>
          </w:tcPr>
          <w:p w14:paraId="71BE073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2226BD8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43422FC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0.345</w:t>
            </w:r>
          </w:p>
        </w:tc>
        <w:tc>
          <w:tcPr>
            <w:tcW w:w="567" w:type="dxa"/>
            <w:noWrap/>
            <w:hideMark/>
          </w:tcPr>
          <w:p w14:paraId="5D2F94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-0.18</w:t>
            </w:r>
          </w:p>
        </w:tc>
        <w:tc>
          <w:tcPr>
            <w:tcW w:w="567" w:type="dxa"/>
            <w:noWrap/>
            <w:hideMark/>
          </w:tcPr>
          <w:p w14:paraId="0555372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0.067</w:t>
            </w:r>
          </w:p>
        </w:tc>
      </w:tr>
      <w:tr w:rsidR="00BE4A44" w:rsidRPr="00EF6655" w14:paraId="00AACA9B" w14:textId="77777777" w:rsidTr="00EF6655">
        <w:trPr>
          <w:trHeight w:val="170"/>
        </w:trPr>
        <w:tc>
          <w:tcPr>
            <w:tcW w:w="567" w:type="dxa"/>
            <w:noWrap/>
            <w:hideMark/>
          </w:tcPr>
          <w:p w14:paraId="34A5031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M13</w:t>
            </w:r>
            <w:proofErr w:type="spellEnd"/>
          </w:p>
        </w:tc>
        <w:tc>
          <w:tcPr>
            <w:tcW w:w="567" w:type="dxa"/>
            <w:noWrap/>
            <w:hideMark/>
          </w:tcPr>
          <w:p w14:paraId="3973F90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31251E18" w14:textId="5BA5B671"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78003A0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3BC04C4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B3A4EB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6EB0BB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22E272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FA0E6A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ABE36B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E45E95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3.942</w:t>
            </w:r>
          </w:p>
        </w:tc>
        <w:tc>
          <w:tcPr>
            <w:tcW w:w="567" w:type="dxa"/>
            <w:noWrap/>
            <w:hideMark/>
          </w:tcPr>
          <w:p w14:paraId="0B1586F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89.838</w:t>
            </w:r>
          </w:p>
        </w:tc>
        <w:tc>
          <w:tcPr>
            <w:tcW w:w="567" w:type="dxa"/>
            <w:noWrap/>
            <w:hideMark/>
          </w:tcPr>
          <w:p w14:paraId="53E6D1B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0.122</w:t>
            </w:r>
          </w:p>
        </w:tc>
        <w:tc>
          <w:tcPr>
            <w:tcW w:w="567" w:type="dxa"/>
            <w:noWrap/>
            <w:hideMark/>
          </w:tcPr>
          <w:p w14:paraId="5909727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5A781B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0.004</w:t>
            </w:r>
          </w:p>
        </w:tc>
        <w:tc>
          <w:tcPr>
            <w:tcW w:w="567" w:type="dxa"/>
            <w:noWrap/>
            <w:hideMark/>
          </w:tcPr>
          <w:p w14:paraId="4CCA0E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0.433</w:t>
            </w:r>
          </w:p>
        </w:tc>
        <w:tc>
          <w:tcPr>
            <w:tcW w:w="567" w:type="dxa"/>
            <w:noWrap/>
            <w:hideMark/>
          </w:tcPr>
          <w:p w14:paraId="7E9E9BC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0.012</w:t>
            </w:r>
          </w:p>
        </w:tc>
        <w:tc>
          <w:tcPr>
            <w:tcW w:w="567" w:type="dxa"/>
            <w:noWrap/>
            <w:hideMark/>
          </w:tcPr>
          <w:p w14:paraId="25CB3B3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0.102</w:t>
            </w:r>
          </w:p>
        </w:tc>
      </w:tr>
      <w:tr w:rsidR="00BE4A44" w:rsidRPr="00EF6655" w14:paraId="1EA314FD" w14:textId="77777777" w:rsidTr="00EF6655">
        <w:trPr>
          <w:trHeight w:val="170"/>
        </w:trPr>
        <w:tc>
          <w:tcPr>
            <w:tcW w:w="567" w:type="dxa"/>
            <w:noWrap/>
            <w:hideMark/>
          </w:tcPr>
          <w:p w14:paraId="332B3C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M14</w:t>
            </w:r>
            <w:proofErr w:type="spellEnd"/>
          </w:p>
        </w:tc>
        <w:tc>
          <w:tcPr>
            <w:tcW w:w="567" w:type="dxa"/>
            <w:noWrap/>
            <w:hideMark/>
          </w:tcPr>
          <w:p w14:paraId="1CC9646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751DFBDA" w14:textId="76F9ACB2"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1A53CB6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w:t>
            </w:r>
          </w:p>
        </w:tc>
        <w:tc>
          <w:tcPr>
            <w:tcW w:w="567" w:type="dxa"/>
            <w:noWrap/>
            <w:hideMark/>
          </w:tcPr>
          <w:p w14:paraId="1BADF6C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7BE0B5A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76A6FDC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F6270D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E90C9B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3966B7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CA45CF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35.524</w:t>
            </w:r>
          </w:p>
        </w:tc>
        <w:tc>
          <w:tcPr>
            <w:tcW w:w="567" w:type="dxa"/>
            <w:noWrap/>
            <w:hideMark/>
          </w:tcPr>
          <w:p w14:paraId="188F28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59.036</w:t>
            </w:r>
          </w:p>
        </w:tc>
        <w:tc>
          <w:tcPr>
            <w:tcW w:w="567" w:type="dxa"/>
            <w:noWrap/>
            <w:hideMark/>
          </w:tcPr>
          <w:p w14:paraId="471E103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1.277</w:t>
            </w:r>
          </w:p>
        </w:tc>
        <w:tc>
          <w:tcPr>
            <w:tcW w:w="567" w:type="dxa"/>
            <w:noWrap/>
            <w:hideMark/>
          </w:tcPr>
          <w:p w14:paraId="6761584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0.038</w:t>
            </w:r>
          </w:p>
        </w:tc>
        <w:tc>
          <w:tcPr>
            <w:tcW w:w="567" w:type="dxa"/>
            <w:noWrap/>
            <w:hideMark/>
          </w:tcPr>
          <w:p w14:paraId="1C84D2D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0.039</w:t>
            </w:r>
          </w:p>
        </w:tc>
        <w:tc>
          <w:tcPr>
            <w:tcW w:w="567" w:type="dxa"/>
            <w:noWrap/>
            <w:hideMark/>
          </w:tcPr>
          <w:p w14:paraId="2E9978A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0.308</w:t>
            </w:r>
          </w:p>
        </w:tc>
        <w:tc>
          <w:tcPr>
            <w:tcW w:w="567" w:type="dxa"/>
            <w:noWrap/>
            <w:hideMark/>
          </w:tcPr>
          <w:p w14:paraId="50B6130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0.488</w:t>
            </w:r>
          </w:p>
        </w:tc>
        <w:tc>
          <w:tcPr>
            <w:tcW w:w="567" w:type="dxa"/>
            <w:noWrap/>
            <w:hideMark/>
          </w:tcPr>
          <w:p w14:paraId="7405D40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0.102</w:t>
            </w:r>
          </w:p>
        </w:tc>
      </w:tr>
      <w:tr w:rsidR="00BE4A44" w:rsidRPr="00EF6655" w14:paraId="395FAF44" w14:textId="77777777" w:rsidTr="00EF6655">
        <w:trPr>
          <w:trHeight w:val="170"/>
        </w:trPr>
        <w:tc>
          <w:tcPr>
            <w:tcW w:w="567" w:type="dxa"/>
            <w:noWrap/>
            <w:hideMark/>
          </w:tcPr>
          <w:p w14:paraId="7168F3A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M15</w:t>
            </w:r>
            <w:proofErr w:type="spellEnd"/>
          </w:p>
        </w:tc>
        <w:tc>
          <w:tcPr>
            <w:tcW w:w="567" w:type="dxa"/>
            <w:noWrap/>
            <w:hideMark/>
          </w:tcPr>
          <w:p w14:paraId="6258C51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028D8814" w14:textId="482418B1"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0AAA2BC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3D5D3F5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3D53CE3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531B6BA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DFCA9D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10BCF2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D17F52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B2479B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1.397</w:t>
            </w:r>
          </w:p>
        </w:tc>
        <w:tc>
          <w:tcPr>
            <w:tcW w:w="567" w:type="dxa"/>
            <w:noWrap/>
            <w:hideMark/>
          </w:tcPr>
          <w:p w14:paraId="615D287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2.091</w:t>
            </w:r>
          </w:p>
        </w:tc>
        <w:tc>
          <w:tcPr>
            <w:tcW w:w="567" w:type="dxa"/>
            <w:noWrap/>
            <w:hideMark/>
          </w:tcPr>
          <w:p w14:paraId="4DE6E4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31.886</w:t>
            </w:r>
          </w:p>
        </w:tc>
        <w:tc>
          <w:tcPr>
            <w:tcW w:w="567" w:type="dxa"/>
            <w:noWrap/>
            <w:hideMark/>
          </w:tcPr>
          <w:p w14:paraId="2DE5734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56854C7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52D2E52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0.667</w:t>
            </w:r>
          </w:p>
        </w:tc>
        <w:tc>
          <w:tcPr>
            <w:tcW w:w="567" w:type="dxa"/>
            <w:noWrap/>
            <w:hideMark/>
          </w:tcPr>
          <w:p w14:paraId="7FAE73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0.001</w:t>
            </w:r>
          </w:p>
        </w:tc>
        <w:tc>
          <w:tcPr>
            <w:tcW w:w="567" w:type="dxa"/>
            <w:noWrap/>
            <w:hideMark/>
          </w:tcPr>
          <w:p w14:paraId="62823CB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0.422</w:t>
            </w:r>
          </w:p>
        </w:tc>
      </w:tr>
      <w:tr w:rsidR="00BE4A44" w:rsidRPr="00EF6655" w14:paraId="2B577590" w14:textId="77777777" w:rsidTr="00EF6655">
        <w:trPr>
          <w:trHeight w:val="170"/>
        </w:trPr>
        <w:tc>
          <w:tcPr>
            <w:tcW w:w="567" w:type="dxa"/>
            <w:noWrap/>
            <w:hideMark/>
          </w:tcPr>
          <w:p w14:paraId="26D3906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M16</w:t>
            </w:r>
            <w:proofErr w:type="spellEnd"/>
          </w:p>
        </w:tc>
        <w:tc>
          <w:tcPr>
            <w:tcW w:w="567" w:type="dxa"/>
            <w:noWrap/>
            <w:hideMark/>
          </w:tcPr>
          <w:p w14:paraId="1D58A5C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6CDD7B24" w14:textId="0BA3F01C"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07CA13D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w:t>
            </w:r>
          </w:p>
        </w:tc>
        <w:tc>
          <w:tcPr>
            <w:tcW w:w="567" w:type="dxa"/>
            <w:noWrap/>
            <w:hideMark/>
          </w:tcPr>
          <w:p w14:paraId="6E67A0A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88C05E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ECC69A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2FF197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5F80E19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E5B45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E7CC1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2.878</w:t>
            </w:r>
          </w:p>
        </w:tc>
        <w:tc>
          <w:tcPr>
            <w:tcW w:w="567" w:type="dxa"/>
            <w:noWrap/>
            <w:hideMark/>
          </w:tcPr>
          <w:p w14:paraId="53288FE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4.048</w:t>
            </w:r>
          </w:p>
        </w:tc>
        <w:tc>
          <w:tcPr>
            <w:tcW w:w="567" w:type="dxa"/>
            <w:noWrap/>
            <w:hideMark/>
          </w:tcPr>
          <w:p w14:paraId="5625F6A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57.683</w:t>
            </w:r>
          </w:p>
        </w:tc>
        <w:tc>
          <w:tcPr>
            <w:tcW w:w="567" w:type="dxa"/>
            <w:noWrap/>
            <w:hideMark/>
          </w:tcPr>
          <w:p w14:paraId="097414B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454ADB1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63C2CBF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0.667</w:t>
            </w:r>
          </w:p>
        </w:tc>
        <w:tc>
          <w:tcPr>
            <w:tcW w:w="567" w:type="dxa"/>
            <w:noWrap/>
            <w:hideMark/>
          </w:tcPr>
          <w:p w14:paraId="431732F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0.276</w:t>
            </w:r>
          </w:p>
        </w:tc>
        <w:tc>
          <w:tcPr>
            <w:tcW w:w="567" w:type="dxa"/>
            <w:noWrap/>
            <w:hideMark/>
          </w:tcPr>
          <w:p w14:paraId="6C0C34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0.483</w:t>
            </w:r>
          </w:p>
        </w:tc>
      </w:tr>
      <w:tr w:rsidR="00BE4A44" w:rsidRPr="00EF6655" w14:paraId="7FD8C302" w14:textId="77777777" w:rsidTr="00EF6655">
        <w:trPr>
          <w:trHeight w:val="170"/>
        </w:trPr>
        <w:tc>
          <w:tcPr>
            <w:tcW w:w="567" w:type="dxa"/>
            <w:noWrap/>
            <w:hideMark/>
          </w:tcPr>
          <w:p w14:paraId="5545ECC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M17</w:t>
            </w:r>
            <w:proofErr w:type="spellEnd"/>
          </w:p>
        </w:tc>
        <w:tc>
          <w:tcPr>
            <w:tcW w:w="567" w:type="dxa"/>
            <w:noWrap/>
            <w:hideMark/>
          </w:tcPr>
          <w:p w14:paraId="769880F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5398E0FE" w14:textId="098487D5"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2AFC58F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w:t>
            </w:r>
          </w:p>
        </w:tc>
        <w:tc>
          <w:tcPr>
            <w:tcW w:w="567" w:type="dxa"/>
            <w:noWrap/>
            <w:hideMark/>
          </w:tcPr>
          <w:p w14:paraId="2DED329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7FBB0CF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45EE5E5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4A50E9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B2D5D1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658477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03B993F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1.472</w:t>
            </w:r>
          </w:p>
        </w:tc>
        <w:tc>
          <w:tcPr>
            <w:tcW w:w="567" w:type="dxa"/>
            <w:noWrap/>
            <w:hideMark/>
          </w:tcPr>
          <w:p w14:paraId="016E436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80.775</w:t>
            </w:r>
          </w:p>
        </w:tc>
        <w:tc>
          <w:tcPr>
            <w:tcW w:w="567" w:type="dxa"/>
            <w:noWrap/>
            <w:hideMark/>
          </w:tcPr>
          <w:p w14:paraId="7E1B68C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49.334</w:t>
            </w:r>
          </w:p>
        </w:tc>
        <w:tc>
          <w:tcPr>
            <w:tcW w:w="567" w:type="dxa"/>
            <w:noWrap/>
            <w:hideMark/>
          </w:tcPr>
          <w:p w14:paraId="7C8F8F4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2A77AAD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0.002</w:t>
            </w:r>
          </w:p>
        </w:tc>
        <w:tc>
          <w:tcPr>
            <w:tcW w:w="567" w:type="dxa"/>
            <w:noWrap/>
            <w:hideMark/>
          </w:tcPr>
          <w:p w14:paraId="4BE11E0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0.467</w:t>
            </w:r>
          </w:p>
        </w:tc>
        <w:tc>
          <w:tcPr>
            <w:tcW w:w="567" w:type="dxa"/>
            <w:noWrap/>
            <w:hideMark/>
          </w:tcPr>
          <w:p w14:paraId="1649769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-0.081</w:t>
            </w:r>
          </w:p>
        </w:tc>
        <w:tc>
          <w:tcPr>
            <w:tcW w:w="567" w:type="dxa"/>
            <w:noWrap/>
            <w:hideMark/>
          </w:tcPr>
          <w:p w14:paraId="1B57515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0.395</w:t>
            </w:r>
          </w:p>
        </w:tc>
      </w:tr>
      <w:tr w:rsidR="00BE4A44" w:rsidRPr="00EF6655" w14:paraId="200953A1" w14:textId="77777777" w:rsidTr="00EF6655">
        <w:trPr>
          <w:trHeight w:val="170"/>
        </w:trPr>
        <w:tc>
          <w:tcPr>
            <w:tcW w:w="567" w:type="dxa"/>
            <w:noWrap/>
            <w:hideMark/>
          </w:tcPr>
          <w:p w14:paraId="39BE115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M18</w:t>
            </w:r>
            <w:proofErr w:type="spellEnd"/>
          </w:p>
        </w:tc>
        <w:tc>
          <w:tcPr>
            <w:tcW w:w="567" w:type="dxa"/>
            <w:noWrap/>
            <w:hideMark/>
          </w:tcPr>
          <w:p w14:paraId="4BAC534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OU</w:t>
            </w:r>
          </w:p>
        </w:tc>
        <w:tc>
          <w:tcPr>
            <w:tcW w:w="567" w:type="dxa"/>
            <w:noWrap/>
            <w:hideMark/>
          </w:tcPr>
          <w:p w14:paraId="2D03C3BB" w14:textId="0311F0CE"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047896D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w:t>
            </w:r>
          </w:p>
        </w:tc>
        <w:tc>
          <w:tcPr>
            <w:tcW w:w="567" w:type="dxa"/>
            <w:noWrap/>
            <w:hideMark/>
          </w:tcPr>
          <w:p w14:paraId="214012B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21A06E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2B88071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1C84CD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DBF3C2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C73FFC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928846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3.227</w:t>
            </w:r>
          </w:p>
        </w:tc>
        <w:tc>
          <w:tcPr>
            <w:tcW w:w="567" w:type="dxa"/>
            <w:noWrap/>
            <w:hideMark/>
          </w:tcPr>
          <w:p w14:paraId="126C611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150.971</w:t>
            </w:r>
          </w:p>
        </w:tc>
        <w:tc>
          <w:tcPr>
            <w:tcW w:w="567" w:type="dxa"/>
            <w:noWrap/>
            <w:hideMark/>
          </w:tcPr>
          <w:p w14:paraId="62D4E0D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51.689</w:t>
            </w:r>
          </w:p>
        </w:tc>
        <w:tc>
          <w:tcPr>
            <w:tcW w:w="567" w:type="dxa"/>
            <w:noWrap/>
            <w:hideMark/>
          </w:tcPr>
          <w:p w14:paraId="1BC2176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0009BED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10EA01F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0.533</w:t>
            </w:r>
          </w:p>
        </w:tc>
        <w:tc>
          <w:tcPr>
            <w:tcW w:w="567" w:type="dxa"/>
            <w:noWrap/>
            <w:hideMark/>
          </w:tcPr>
          <w:p w14:paraId="7C5A106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0.349</w:t>
            </w:r>
          </w:p>
        </w:tc>
        <w:tc>
          <w:tcPr>
            <w:tcW w:w="567" w:type="dxa"/>
            <w:noWrap/>
            <w:hideMark/>
          </w:tcPr>
          <w:p w14:paraId="26337B2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0.537</w:t>
            </w:r>
          </w:p>
        </w:tc>
      </w:tr>
      <w:tr w:rsidR="00BE4A44" w:rsidRPr="00EF6655" w14:paraId="5CE2D6B7" w14:textId="77777777" w:rsidTr="00EF6655">
        <w:trPr>
          <w:trHeight w:val="170"/>
        </w:trPr>
        <w:tc>
          <w:tcPr>
            <w:tcW w:w="567" w:type="dxa"/>
            <w:noWrap/>
            <w:hideMark/>
          </w:tcPr>
          <w:p w14:paraId="20D9F8A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M19</w:t>
            </w:r>
            <w:proofErr w:type="spellEnd"/>
          </w:p>
        </w:tc>
        <w:tc>
          <w:tcPr>
            <w:tcW w:w="567" w:type="dxa"/>
            <w:noWrap/>
            <w:hideMark/>
          </w:tcPr>
          <w:p w14:paraId="65248B6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460521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4DD7642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4</w:t>
            </w:r>
          </w:p>
        </w:tc>
        <w:tc>
          <w:tcPr>
            <w:tcW w:w="567" w:type="dxa"/>
            <w:noWrap/>
            <w:hideMark/>
          </w:tcPr>
          <w:p w14:paraId="5B297EE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1F6959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BD4F59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43DE0C0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8812E0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4ECFC48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3B3E7F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9.085</w:t>
            </w:r>
          </w:p>
        </w:tc>
        <w:tc>
          <w:tcPr>
            <w:tcW w:w="567" w:type="dxa"/>
            <w:noWrap/>
            <w:hideMark/>
          </w:tcPr>
          <w:p w14:paraId="77D6653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2.38</w:t>
            </w:r>
          </w:p>
        </w:tc>
        <w:tc>
          <w:tcPr>
            <w:tcW w:w="567" w:type="dxa"/>
            <w:noWrap/>
            <w:hideMark/>
          </w:tcPr>
          <w:p w14:paraId="76F5C6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0.218</w:t>
            </w:r>
          </w:p>
        </w:tc>
        <w:tc>
          <w:tcPr>
            <w:tcW w:w="567" w:type="dxa"/>
            <w:noWrap/>
            <w:hideMark/>
          </w:tcPr>
          <w:p w14:paraId="4DC1567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0.036</w:t>
            </w:r>
          </w:p>
        </w:tc>
        <w:tc>
          <w:tcPr>
            <w:tcW w:w="567" w:type="dxa"/>
            <w:noWrap/>
            <w:hideMark/>
          </w:tcPr>
          <w:p w14:paraId="0D1FC9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0.071</w:t>
            </w:r>
          </w:p>
        </w:tc>
        <w:tc>
          <w:tcPr>
            <w:tcW w:w="567" w:type="dxa"/>
            <w:noWrap/>
            <w:hideMark/>
          </w:tcPr>
          <w:p w14:paraId="1788207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0.393</w:t>
            </w:r>
          </w:p>
        </w:tc>
        <w:tc>
          <w:tcPr>
            <w:tcW w:w="567" w:type="dxa"/>
            <w:noWrap/>
            <w:hideMark/>
          </w:tcPr>
          <w:p w14:paraId="5C52B81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0.027</w:t>
            </w:r>
          </w:p>
        </w:tc>
        <w:tc>
          <w:tcPr>
            <w:tcW w:w="567" w:type="dxa"/>
            <w:noWrap/>
            <w:hideMark/>
          </w:tcPr>
          <w:p w14:paraId="6C6E41E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0.103</w:t>
            </w:r>
          </w:p>
        </w:tc>
      </w:tr>
      <w:tr w:rsidR="00BE4A44" w:rsidRPr="00EF6655" w14:paraId="026FD023" w14:textId="77777777" w:rsidTr="00EF6655">
        <w:trPr>
          <w:trHeight w:val="170"/>
        </w:trPr>
        <w:tc>
          <w:tcPr>
            <w:tcW w:w="567" w:type="dxa"/>
            <w:noWrap/>
            <w:hideMark/>
          </w:tcPr>
          <w:p w14:paraId="0554134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M20</w:t>
            </w:r>
            <w:proofErr w:type="spellEnd"/>
          </w:p>
        </w:tc>
        <w:tc>
          <w:tcPr>
            <w:tcW w:w="567" w:type="dxa"/>
            <w:noWrap/>
            <w:hideMark/>
          </w:tcPr>
          <w:p w14:paraId="0575759A"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062D356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CD</w:t>
            </w:r>
          </w:p>
        </w:tc>
        <w:tc>
          <w:tcPr>
            <w:tcW w:w="567" w:type="dxa"/>
            <w:noWrap/>
            <w:hideMark/>
          </w:tcPr>
          <w:p w14:paraId="0F6609C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5</w:t>
            </w:r>
          </w:p>
        </w:tc>
        <w:tc>
          <w:tcPr>
            <w:tcW w:w="567" w:type="dxa"/>
            <w:noWrap/>
            <w:hideMark/>
          </w:tcPr>
          <w:p w14:paraId="5891157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0F0723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335A332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668EEC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29C339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0.05</w:t>
            </w:r>
          </w:p>
        </w:tc>
        <w:tc>
          <w:tcPr>
            <w:tcW w:w="567" w:type="dxa"/>
            <w:noWrap/>
            <w:hideMark/>
          </w:tcPr>
          <w:p w14:paraId="5D72DFC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B006FB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1.024</w:t>
            </w:r>
          </w:p>
        </w:tc>
        <w:tc>
          <w:tcPr>
            <w:tcW w:w="567" w:type="dxa"/>
            <w:noWrap/>
            <w:hideMark/>
          </w:tcPr>
          <w:p w14:paraId="7AC9F0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6.754</w:t>
            </w:r>
          </w:p>
        </w:tc>
        <w:tc>
          <w:tcPr>
            <w:tcW w:w="567" w:type="dxa"/>
            <w:noWrap/>
            <w:hideMark/>
          </w:tcPr>
          <w:p w14:paraId="3022339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0.314</w:t>
            </w:r>
          </w:p>
        </w:tc>
        <w:tc>
          <w:tcPr>
            <w:tcW w:w="567" w:type="dxa"/>
            <w:noWrap/>
            <w:hideMark/>
          </w:tcPr>
          <w:p w14:paraId="2B21607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0.138</w:t>
            </w:r>
          </w:p>
        </w:tc>
        <w:tc>
          <w:tcPr>
            <w:tcW w:w="567" w:type="dxa"/>
            <w:noWrap/>
            <w:hideMark/>
          </w:tcPr>
          <w:p w14:paraId="3A7DF1A5"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0.174</w:t>
            </w:r>
          </w:p>
        </w:tc>
        <w:tc>
          <w:tcPr>
            <w:tcW w:w="567" w:type="dxa"/>
            <w:noWrap/>
            <w:hideMark/>
          </w:tcPr>
          <w:p w14:paraId="0CAC26E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0.724</w:t>
            </w:r>
          </w:p>
        </w:tc>
        <w:tc>
          <w:tcPr>
            <w:tcW w:w="567" w:type="dxa"/>
            <w:noWrap/>
            <w:hideMark/>
          </w:tcPr>
          <w:p w14:paraId="435E1FB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0.043</w:t>
            </w:r>
          </w:p>
        </w:tc>
        <w:tc>
          <w:tcPr>
            <w:tcW w:w="567" w:type="dxa"/>
            <w:noWrap/>
            <w:hideMark/>
          </w:tcPr>
          <w:p w14:paraId="0CF3DCF1"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0.169</w:t>
            </w:r>
          </w:p>
        </w:tc>
      </w:tr>
      <w:tr w:rsidR="00BE4A44" w:rsidRPr="00EF6655" w14:paraId="3F006AF7" w14:textId="77777777" w:rsidTr="00EF6655">
        <w:trPr>
          <w:trHeight w:val="170"/>
        </w:trPr>
        <w:tc>
          <w:tcPr>
            <w:tcW w:w="567" w:type="dxa"/>
            <w:noWrap/>
            <w:hideMark/>
          </w:tcPr>
          <w:p w14:paraId="1690863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M21</w:t>
            </w:r>
            <w:proofErr w:type="spellEnd"/>
          </w:p>
        </w:tc>
        <w:tc>
          <w:tcPr>
            <w:tcW w:w="567" w:type="dxa"/>
            <w:noWrap/>
            <w:hideMark/>
          </w:tcPr>
          <w:p w14:paraId="417A9C7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17D25F73" w14:textId="1F52B338"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7CA471C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6</w:t>
            </w:r>
          </w:p>
        </w:tc>
        <w:tc>
          <w:tcPr>
            <w:tcW w:w="567" w:type="dxa"/>
            <w:noWrap/>
            <w:hideMark/>
          </w:tcPr>
          <w:p w14:paraId="4BAEBA1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0924C39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26F5DA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6568B08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7C49E5B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39FF7FA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19D18E47"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22.298</w:t>
            </w:r>
          </w:p>
        </w:tc>
        <w:tc>
          <w:tcPr>
            <w:tcW w:w="567" w:type="dxa"/>
            <w:noWrap/>
            <w:hideMark/>
          </w:tcPr>
          <w:p w14:paraId="174BF46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2.631</w:t>
            </w:r>
          </w:p>
        </w:tc>
        <w:tc>
          <w:tcPr>
            <w:tcW w:w="567" w:type="dxa"/>
            <w:noWrap/>
            <w:hideMark/>
          </w:tcPr>
          <w:p w14:paraId="57EB5573"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0.199</w:t>
            </w:r>
          </w:p>
        </w:tc>
        <w:tc>
          <w:tcPr>
            <w:tcW w:w="567" w:type="dxa"/>
            <w:noWrap/>
            <w:hideMark/>
          </w:tcPr>
          <w:p w14:paraId="7A3A14A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2137893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0.002</w:t>
            </w:r>
          </w:p>
        </w:tc>
        <w:tc>
          <w:tcPr>
            <w:tcW w:w="567" w:type="dxa"/>
            <w:noWrap/>
            <w:hideMark/>
          </w:tcPr>
          <w:p w14:paraId="6A97B328"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0.267</w:t>
            </w:r>
          </w:p>
        </w:tc>
        <w:tc>
          <w:tcPr>
            <w:tcW w:w="567" w:type="dxa"/>
            <w:noWrap/>
            <w:hideMark/>
          </w:tcPr>
          <w:p w14:paraId="58C0FDD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0.015</w:t>
            </w:r>
          </w:p>
        </w:tc>
        <w:tc>
          <w:tcPr>
            <w:tcW w:w="567" w:type="dxa"/>
            <w:noWrap/>
            <w:hideMark/>
          </w:tcPr>
          <w:p w14:paraId="7ED7FC8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0.11</w:t>
            </w:r>
          </w:p>
        </w:tc>
      </w:tr>
      <w:tr w:rsidR="00BE4A44" w:rsidRPr="00EF6655" w14:paraId="4C89316C" w14:textId="77777777" w:rsidTr="00EF6655">
        <w:trPr>
          <w:trHeight w:val="170"/>
        </w:trPr>
        <w:tc>
          <w:tcPr>
            <w:tcW w:w="567" w:type="dxa"/>
            <w:noWrap/>
            <w:hideMark/>
          </w:tcPr>
          <w:p w14:paraId="0E1452FC"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proofErr w:type="spellStart"/>
            <w:r w:rsidRPr="00EF6655">
              <w:rPr>
                <w:rFonts w:ascii="Times New Roman" w:eastAsia="Times New Roman" w:hAnsi="Times New Roman" w:cs="Times New Roman"/>
                <w:color w:val="000000"/>
                <w:sz w:val="10"/>
                <w:szCs w:val="10"/>
                <w:lang w:val="en-CA"/>
              </w:rPr>
              <w:t>M22</w:t>
            </w:r>
            <w:proofErr w:type="spellEnd"/>
          </w:p>
        </w:tc>
        <w:tc>
          <w:tcPr>
            <w:tcW w:w="567" w:type="dxa"/>
            <w:noWrap/>
            <w:hideMark/>
          </w:tcPr>
          <w:p w14:paraId="3CC04B7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mixed</w:t>
            </w:r>
          </w:p>
        </w:tc>
        <w:tc>
          <w:tcPr>
            <w:tcW w:w="567" w:type="dxa"/>
            <w:noWrap/>
            <w:hideMark/>
          </w:tcPr>
          <w:p w14:paraId="381AE2E0" w14:textId="2CA31165"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CID</w:t>
            </w:r>
            <w:r w:rsidR="009B3290" w:rsidRPr="00EF6655">
              <w:rPr>
                <w:rFonts w:ascii="Times New Roman" w:eastAsia="Times New Roman" w:hAnsi="Times New Roman" w:cs="Times New Roman"/>
                <w:color w:val="000000"/>
                <w:sz w:val="10"/>
                <w:szCs w:val="10"/>
                <w:lang w:val="en-CA"/>
              </w:rPr>
              <w:t>+</w:t>
            </w:r>
          </w:p>
        </w:tc>
        <w:tc>
          <w:tcPr>
            <w:tcW w:w="567" w:type="dxa"/>
            <w:noWrap/>
            <w:hideMark/>
          </w:tcPr>
          <w:p w14:paraId="7A7E876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7</w:t>
            </w:r>
          </w:p>
        </w:tc>
        <w:tc>
          <w:tcPr>
            <w:tcW w:w="567" w:type="dxa"/>
            <w:noWrap/>
            <w:hideMark/>
          </w:tcPr>
          <w:p w14:paraId="631CBCE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6087BEF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TRUE</w:t>
            </w:r>
          </w:p>
        </w:tc>
        <w:tc>
          <w:tcPr>
            <w:tcW w:w="567" w:type="dxa"/>
            <w:noWrap/>
            <w:hideMark/>
          </w:tcPr>
          <w:p w14:paraId="52B5C36D"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FALSE</w:t>
            </w:r>
          </w:p>
        </w:tc>
        <w:tc>
          <w:tcPr>
            <w:tcW w:w="567" w:type="dxa"/>
            <w:noWrap/>
            <w:hideMark/>
          </w:tcPr>
          <w:p w14:paraId="22170132"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795916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6FF85676"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NA</w:t>
            </w:r>
          </w:p>
        </w:tc>
        <w:tc>
          <w:tcPr>
            <w:tcW w:w="567" w:type="dxa"/>
            <w:noWrap/>
            <w:hideMark/>
          </w:tcPr>
          <w:p w14:paraId="2519ED9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16.703</w:t>
            </w:r>
          </w:p>
        </w:tc>
        <w:tc>
          <w:tcPr>
            <w:tcW w:w="567" w:type="dxa"/>
            <w:noWrap/>
            <w:hideMark/>
          </w:tcPr>
          <w:p w14:paraId="6EBCBC74"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82.599</w:t>
            </w:r>
          </w:p>
        </w:tc>
        <w:tc>
          <w:tcPr>
            <w:tcW w:w="567" w:type="dxa"/>
            <w:noWrap/>
            <w:hideMark/>
          </w:tcPr>
          <w:p w14:paraId="59969EFB"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2.181</w:t>
            </w:r>
          </w:p>
        </w:tc>
        <w:tc>
          <w:tcPr>
            <w:tcW w:w="567" w:type="dxa"/>
            <w:noWrap/>
            <w:hideMark/>
          </w:tcPr>
          <w:p w14:paraId="025DF24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w:t>
            </w:r>
          </w:p>
        </w:tc>
        <w:tc>
          <w:tcPr>
            <w:tcW w:w="567" w:type="dxa"/>
            <w:noWrap/>
            <w:hideMark/>
          </w:tcPr>
          <w:p w14:paraId="69255C1F"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0.003</w:t>
            </w:r>
          </w:p>
        </w:tc>
        <w:tc>
          <w:tcPr>
            <w:tcW w:w="567" w:type="dxa"/>
            <w:noWrap/>
            <w:hideMark/>
          </w:tcPr>
          <w:p w14:paraId="594BFD89"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0.429</w:t>
            </w:r>
          </w:p>
        </w:tc>
        <w:tc>
          <w:tcPr>
            <w:tcW w:w="567" w:type="dxa"/>
            <w:noWrap/>
            <w:hideMark/>
          </w:tcPr>
          <w:p w14:paraId="534A4D4E"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-0.13</w:t>
            </w:r>
          </w:p>
        </w:tc>
        <w:tc>
          <w:tcPr>
            <w:tcW w:w="567" w:type="dxa"/>
            <w:noWrap/>
            <w:hideMark/>
          </w:tcPr>
          <w:p w14:paraId="64848FB0" w14:textId="77777777" w:rsidR="00BE4A44" w:rsidRPr="00EF6655" w:rsidRDefault="00BE4A44" w:rsidP="001C30CA">
            <w:pPr>
              <w:spacing w:line="360" w:lineRule="auto"/>
              <w:rPr>
                <w:rFonts w:ascii="Times New Roman" w:eastAsia="Times New Roman" w:hAnsi="Times New Roman" w:cs="Times New Roman"/>
                <w:color w:val="000000"/>
                <w:sz w:val="10"/>
                <w:szCs w:val="10"/>
                <w:lang w:val="en-CA"/>
              </w:rPr>
            </w:pPr>
            <w:r w:rsidRPr="00EF6655">
              <w:rPr>
                <w:rFonts w:ascii="Times New Roman" w:eastAsia="Times New Roman" w:hAnsi="Times New Roman" w:cs="Times New Roman"/>
                <w:color w:val="000000"/>
                <w:sz w:val="10"/>
                <w:szCs w:val="10"/>
                <w:lang w:val="en-CA"/>
              </w:rPr>
              <w:t>0.164</w:t>
            </w:r>
          </w:p>
        </w:tc>
      </w:tr>
    </w:tbl>
    <w:p w14:paraId="58A854B1" w14:textId="6481896F" w:rsidR="00BE4A44" w:rsidRPr="00202027" w:rsidRDefault="00BE4A44" w:rsidP="001C30CA">
      <w:pPr>
        <w:spacing w:line="360" w:lineRule="auto"/>
        <w:rPr>
          <w:rFonts w:ascii="Times New Roman" w:eastAsiaTheme="minorEastAsia" w:hAnsi="Times New Roman" w:cs="Times New Roman"/>
          <w:i/>
        </w:rPr>
      </w:pPr>
      <w:commentRangeStart w:id="490"/>
      <w:r>
        <w:rPr>
          <w:rFonts w:ascii="Times New Roman" w:eastAsiaTheme="minorEastAsia" w:hAnsi="Times New Roman" w:cs="Times New Roman"/>
          <w:i/>
        </w:rPr>
        <w:t>Table 1</w:t>
      </w:r>
      <w:commentRangeEnd w:id="490"/>
      <w:r w:rsidR="00B976ED">
        <w:rPr>
          <w:rStyle w:val="CommentReference"/>
        </w:rPr>
        <w:commentReference w:id="490"/>
      </w:r>
      <w:r w:rsidR="00323A9A">
        <w:rPr>
          <w:rFonts w:ascii="Times New Roman" w:eastAsiaTheme="minorEastAsia" w:hAnsi="Times New Roman" w:cs="Times New Roman"/>
          <w:i/>
        </w:rPr>
        <w:t xml:space="preserve"> – </w:t>
      </w:r>
      <w:r w:rsidR="00323A9A" w:rsidRPr="00CA5457">
        <w:rPr>
          <w:rFonts w:ascii="Times New Roman" w:eastAsiaTheme="minorEastAsia" w:hAnsi="Times New Roman" w:cs="Times New Roman"/>
          <w:i/>
          <w:color w:val="FF0000"/>
        </w:rPr>
        <w:t>CURRENT ESTIMATES OF RMSE AND SIGN ERRORS ARE BASED ON THE SINGLE BEST FITTING MODEL COMPARED TO SIMULATING PARS.</w:t>
      </w:r>
      <w:r w:rsidR="00202027">
        <w:rPr>
          <w:rFonts w:ascii="Times New Roman" w:eastAsiaTheme="minorEastAsia" w:hAnsi="Times New Roman" w:cs="Times New Roman"/>
          <w:i/>
          <w:color w:val="FF0000"/>
        </w:rPr>
        <w:t xml:space="preserve"> </w:t>
      </w:r>
      <w:r w:rsidR="00202027">
        <w:rPr>
          <w:rFonts w:ascii="Times New Roman" w:eastAsiaTheme="minorEastAsia" w:hAnsi="Times New Roman" w:cs="Times New Roman"/>
          <w:i/>
        </w:rPr>
        <w:t xml:space="preserve">Model </w:t>
      </w:r>
      <w:r w:rsidR="00C67C7D">
        <w:rPr>
          <w:rFonts w:ascii="Times New Roman" w:eastAsiaTheme="minorEastAsia" w:hAnsi="Times New Roman" w:cs="Times New Roman"/>
          <w:i/>
        </w:rPr>
        <w:t>is</w:t>
      </w:r>
      <w:r w:rsidR="00202027">
        <w:rPr>
          <w:rFonts w:ascii="Times New Roman" w:eastAsiaTheme="minorEastAsia" w:hAnsi="Times New Roman" w:cs="Times New Roman"/>
          <w:i/>
        </w:rPr>
        <w:t xml:space="preserve"> model name. </w:t>
      </w:r>
      <w:proofErr w:type="spellStart"/>
      <w:r w:rsidR="00202027">
        <w:rPr>
          <w:rFonts w:ascii="Times New Roman" w:eastAsiaTheme="minorEastAsia" w:hAnsi="Times New Roman" w:cs="Times New Roman"/>
          <w:i/>
        </w:rPr>
        <w:t>type_1</w:t>
      </w:r>
      <w:proofErr w:type="spellEnd"/>
      <w:r w:rsidR="00202027">
        <w:rPr>
          <w:rFonts w:ascii="Times New Roman" w:eastAsiaTheme="minorEastAsia" w:hAnsi="Times New Roman" w:cs="Times New Roman"/>
          <w:i/>
        </w:rPr>
        <w:t xml:space="preserve"> is the type of </w:t>
      </w:r>
      <w:proofErr w:type="spellStart"/>
      <w:r w:rsidR="00202027">
        <w:rPr>
          <w:rFonts w:ascii="Times New Roman" w:eastAsiaTheme="minorEastAsia" w:hAnsi="Times New Roman" w:cs="Times New Roman"/>
          <w:i/>
        </w:rPr>
        <w:t>continuious</w:t>
      </w:r>
      <w:proofErr w:type="spellEnd"/>
      <w:r w:rsidR="00202027">
        <w:rPr>
          <w:rFonts w:ascii="Times New Roman" w:eastAsiaTheme="minorEastAsia" w:hAnsi="Times New Roman" w:cs="Times New Roman"/>
          <w:i/>
        </w:rPr>
        <w:t xml:space="preserve"> process. </w:t>
      </w:r>
      <w:proofErr w:type="spellStart"/>
      <w:r w:rsidR="00202027">
        <w:rPr>
          <w:rFonts w:ascii="Times New Roman" w:eastAsiaTheme="minorEastAsia" w:hAnsi="Times New Roman" w:cs="Times New Roman"/>
          <w:i/>
        </w:rPr>
        <w:t>type_2</w:t>
      </w:r>
      <w:proofErr w:type="spellEnd"/>
      <w:r w:rsidR="00202027">
        <w:rPr>
          <w:rFonts w:ascii="Times New Roman" w:eastAsiaTheme="minorEastAsia" w:hAnsi="Times New Roman" w:cs="Times New Roman"/>
          <w:i/>
        </w:rPr>
        <w:t xml:space="preserve"> is whether the model is character dependent (CD) or independent (CID). </w:t>
      </w:r>
      <w:r w:rsidR="00D90667">
        <w:rPr>
          <w:rFonts w:ascii="Times New Roman" w:eastAsiaTheme="minorEastAsia" w:hAnsi="Times New Roman" w:cs="Times New Roman"/>
          <w:i/>
        </w:rPr>
        <w:t xml:space="preserve">k is the number of parameters. Alpha, sigma, and theta free are </w:t>
      </w:r>
      <w:proofErr w:type="gramStart"/>
      <w:r w:rsidR="00D90667">
        <w:rPr>
          <w:rFonts w:ascii="Times New Roman" w:eastAsiaTheme="minorEastAsia" w:hAnsi="Times New Roman" w:cs="Times New Roman"/>
          <w:i/>
        </w:rPr>
        <w:t>whether or not</w:t>
      </w:r>
      <w:proofErr w:type="gramEnd"/>
      <w:r w:rsidR="00D90667">
        <w:rPr>
          <w:rFonts w:ascii="Times New Roman" w:eastAsiaTheme="minorEastAsia" w:hAnsi="Times New Roman" w:cs="Times New Roman"/>
          <w:i/>
        </w:rPr>
        <w:t xml:space="preserve"> that parameter is free to vary in the model. sigma, theta, alpha sign error are the proportion of times the incorrect sign difference was inferred compared to </w:t>
      </w:r>
      <w:proofErr w:type="spellStart"/>
      <w:proofErr w:type="gramStart"/>
      <w:r w:rsidR="00D90667">
        <w:rPr>
          <w:rFonts w:ascii="Times New Roman" w:eastAsiaTheme="minorEastAsia" w:hAnsi="Times New Roman" w:cs="Times New Roman"/>
          <w:i/>
        </w:rPr>
        <w:t>simulated.theta</w:t>
      </w:r>
      <w:proofErr w:type="spellEnd"/>
      <w:proofErr w:type="gramEnd"/>
      <w:r w:rsidR="00D90667">
        <w:rPr>
          <w:rFonts w:ascii="Times New Roman" w:eastAsiaTheme="minorEastAsia" w:hAnsi="Times New Roman" w:cs="Times New Roman"/>
          <w:i/>
        </w:rPr>
        <w:t xml:space="preserve">, sigma, alpha </w:t>
      </w:r>
      <w:proofErr w:type="spellStart"/>
      <w:r w:rsidR="00D90667">
        <w:rPr>
          <w:rFonts w:ascii="Times New Roman" w:eastAsiaTheme="minorEastAsia" w:hAnsi="Times New Roman" w:cs="Times New Roman"/>
          <w:i/>
        </w:rPr>
        <w:t>rmse</w:t>
      </w:r>
      <w:proofErr w:type="spellEnd"/>
      <w:r w:rsidR="00D90667">
        <w:rPr>
          <w:rFonts w:ascii="Times New Roman" w:eastAsiaTheme="minorEastAsia" w:hAnsi="Times New Roman" w:cs="Times New Roman"/>
          <w:i/>
        </w:rPr>
        <w:t xml:space="preserve"> are the reduced mean squared errors of the best fitting model compared to the simulated values. </w:t>
      </w:r>
      <w:proofErr w:type="spellStart"/>
      <w:r w:rsidR="0040358D">
        <w:rPr>
          <w:rFonts w:ascii="Times New Roman" w:eastAsiaTheme="minorEastAsia" w:hAnsi="Times New Roman" w:cs="Times New Roman"/>
          <w:i/>
        </w:rPr>
        <w:t>Prop_best</w:t>
      </w:r>
      <w:proofErr w:type="spellEnd"/>
      <w:r w:rsidR="0040358D">
        <w:rPr>
          <w:rFonts w:ascii="Times New Roman" w:eastAsiaTheme="minorEastAsia" w:hAnsi="Times New Roman" w:cs="Times New Roman"/>
          <w:i/>
        </w:rPr>
        <w:t xml:space="preserve"> is the proportion of fitted models that matched the </w:t>
      </w:r>
      <w:r w:rsidR="00B22C52">
        <w:rPr>
          <w:rFonts w:ascii="Times New Roman" w:eastAsiaTheme="minorEastAsia" w:hAnsi="Times New Roman" w:cs="Times New Roman"/>
          <w:i/>
        </w:rPr>
        <w:t>generating</w:t>
      </w:r>
      <w:r w:rsidR="0040358D">
        <w:rPr>
          <w:rFonts w:ascii="Times New Roman" w:eastAsiaTheme="minorEastAsia" w:hAnsi="Times New Roman" w:cs="Times New Roman"/>
          <w:i/>
        </w:rPr>
        <w:t xml:space="preserve"> model. </w:t>
      </w:r>
      <w:r w:rsidR="00125A38">
        <w:rPr>
          <w:rFonts w:ascii="Times New Roman" w:eastAsiaTheme="minorEastAsia" w:hAnsi="Times New Roman" w:cs="Times New Roman"/>
          <w:i/>
        </w:rPr>
        <w:t xml:space="preserve">Avg </w:t>
      </w:r>
      <w:proofErr w:type="spellStart"/>
      <w:r w:rsidR="00125A38">
        <w:rPr>
          <w:rFonts w:ascii="Times New Roman" w:eastAsiaTheme="minorEastAsia" w:hAnsi="Times New Roman" w:cs="Times New Roman"/>
          <w:i/>
        </w:rPr>
        <w:t>aic</w:t>
      </w:r>
      <w:proofErr w:type="spellEnd"/>
      <w:r w:rsidR="00125A38">
        <w:rPr>
          <w:rFonts w:ascii="Times New Roman" w:eastAsiaTheme="minorEastAsia" w:hAnsi="Times New Roman" w:cs="Times New Roman"/>
          <w:i/>
        </w:rPr>
        <w:t xml:space="preserve"> weight is the average weight of the generating model to its simulated data when fit and compared to all other models. </w:t>
      </w:r>
      <w:proofErr w:type="spellStart"/>
      <w:r w:rsidR="00B17AD9">
        <w:rPr>
          <w:rFonts w:ascii="Times New Roman" w:eastAsiaTheme="minorEastAsia" w:hAnsi="Times New Roman" w:cs="Times New Roman"/>
          <w:i/>
        </w:rPr>
        <w:t>prop_CD</w:t>
      </w:r>
      <w:proofErr w:type="spellEnd"/>
      <w:r w:rsidR="00B17AD9">
        <w:rPr>
          <w:rFonts w:ascii="Times New Roman" w:eastAsiaTheme="minorEastAsia" w:hAnsi="Times New Roman" w:cs="Times New Roman"/>
          <w:i/>
        </w:rPr>
        <w:t xml:space="preserve"> is the proportion of models that had any CD model as the best fitting.</w:t>
      </w:r>
      <w:r w:rsidR="00DD4AF1">
        <w:rPr>
          <w:rFonts w:ascii="Times New Roman" w:eastAsiaTheme="minorEastAsia" w:hAnsi="Times New Roman" w:cs="Times New Roman"/>
          <w:i/>
        </w:rPr>
        <w:t xml:space="preserve"> </w:t>
      </w:r>
      <w:proofErr w:type="spellStart"/>
      <w:r w:rsidR="00DD4AF1">
        <w:rPr>
          <w:rFonts w:ascii="Times New Roman" w:eastAsiaTheme="minorEastAsia" w:hAnsi="Times New Roman" w:cs="Times New Roman"/>
          <w:i/>
        </w:rPr>
        <w:t>Mean_obs_exp</w:t>
      </w:r>
      <w:proofErr w:type="spellEnd"/>
      <w:r w:rsidR="00DD4AF1">
        <w:rPr>
          <w:rFonts w:ascii="Times New Roman" w:eastAsiaTheme="minorEastAsia" w:hAnsi="Times New Roman" w:cs="Times New Roman"/>
          <w:i/>
        </w:rPr>
        <w:t xml:space="preserve"> is the average difference between the expected and observed values for the best fitting model. </w:t>
      </w:r>
      <w:proofErr w:type="spellStart"/>
      <w:r w:rsidR="00DD4AF1">
        <w:rPr>
          <w:rFonts w:ascii="Times New Roman" w:eastAsiaTheme="minorEastAsia" w:hAnsi="Times New Roman" w:cs="Times New Roman"/>
          <w:i/>
        </w:rPr>
        <w:t>SD_obs_exp</w:t>
      </w:r>
      <w:proofErr w:type="spellEnd"/>
      <w:r w:rsidR="00DD4AF1">
        <w:rPr>
          <w:rFonts w:ascii="Times New Roman" w:eastAsiaTheme="minorEastAsia" w:hAnsi="Times New Roman" w:cs="Times New Roman"/>
          <w:i/>
        </w:rPr>
        <w:t xml:space="preserve"> is the standard deviation of the differences between observed and expected values (take</w:t>
      </w:r>
      <w:r w:rsidR="001D19B4">
        <w:rPr>
          <w:rFonts w:ascii="Times New Roman" w:eastAsiaTheme="minorEastAsia" w:hAnsi="Times New Roman" w:cs="Times New Roman"/>
          <w:i/>
        </w:rPr>
        <w:t>n</w:t>
      </w:r>
      <w:r w:rsidR="00DD4AF1">
        <w:rPr>
          <w:rFonts w:ascii="Times New Roman" w:eastAsiaTheme="minorEastAsia" w:hAnsi="Times New Roman" w:cs="Times New Roman"/>
          <w:i/>
        </w:rPr>
        <w:t xml:space="preserve"> per species per simulation).</w:t>
      </w:r>
    </w:p>
    <w:p w14:paraId="19686587" w14:textId="6830F975" w:rsidR="00874A22" w:rsidRDefault="00545E53" w:rsidP="000F7CB1">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Despite variable theta models having the lowest sign errors and highest successful detection of character dependent models, </w:t>
      </w:r>
      <w:r w:rsidR="00AB1C0C">
        <w:rPr>
          <w:rFonts w:ascii="Times New Roman" w:eastAsiaTheme="minorEastAsia" w:hAnsi="Times New Roman" w:cs="Times New Roman"/>
        </w:rPr>
        <w:t>theta estimates</w:t>
      </w:r>
      <w:r>
        <w:rPr>
          <w:rFonts w:ascii="Times New Roman" w:eastAsiaTheme="minorEastAsia" w:hAnsi="Times New Roman" w:cs="Times New Roman"/>
        </w:rPr>
        <w:t xml:space="preserve"> had some of the highest RMSE</w:t>
      </w:r>
      <w:r w:rsidR="00564C0B">
        <w:rPr>
          <w:rFonts w:ascii="Times New Roman" w:eastAsiaTheme="minorEastAsia" w:hAnsi="Times New Roman" w:cs="Times New Roman"/>
        </w:rPr>
        <w:t xml:space="preserve"> for parameter estimates</w:t>
      </w:r>
      <w:r>
        <w:rPr>
          <w:rFonts w:ascii="Times New Roman" w:eastAsiaTheme="minorEastAsia" w:hAnsi="Times New Roman" w:cs="Times New Roman"/>
        </w:rPr>
        <w:t xml:space="preserve">. </w:t>
      </w:r>
      <w:commentRangeStart w:id="491"/>
      <w:r>
        <w:rPr>
          <w:rFonts w:ascii="Times New Roman" w:eastAsiaTheme="minorEastAsia" w:hAnsi="Times New Roman" w:cs="Times New Roman"/>
        </w:rPr>
        <w:t>In part, this can be explained by the magnitude of the parameter.</w:t>
      </w:r>
      <w:commentRangeEnd w:id="491"/>
      <w:r w:rsidR="00B976ED">
        <w:rPr>
          <w:rStyle w:val="CommentReference"/>
        </w:rPr>
        <w:commentReference w:id="491"/>
      </w:r>
      <w:r>
        <w:rPr>
          <w:rFonts w:ascii="Times New Roman" w:eastAsiaTheme="minorEastAsia" w:hAnsi="Times New Roman" w:cs="Times New Roman"/>
        </w:rPr>
        <w:t xml:space="preserve"> </w:t>
      </w:r>
      <w:r w:rsidR="00F70847">
        <w:rPr>
          <w:rFonts w:ascii="Times New Roman" w:eastAsiaTheme="minorEastAsia" w:hAnsi="Times New Roman" w:cs="Times New Roman"/>
        </w:rPr>
        <w:t>Because t</w:t>
      </w:r>
      <w:r w:rsidR="00E359CF">
        <w:rPr>
          <w:rFonts w:ascii="Times New Roman" w:eastAsiaTheme="minorEastAsia" w:hAnsi="Times New Roman" w:cs="Times New Roman"/>
        </w:rPr>
        <w:t xml:space="preserve">he </w:t>
      </w:r>
      <w:r>
        <w:rPr>
          <w:rFonts w:ascii="Times New Roman" w:eastAsiaTheme="minorEastAsia" w:hAnsi="Times New Roman" w:cs="Times New Roman"/>
        </w:rPr>
        <w:t>simulated optima values range from 12 to 24, errors will tend to be higher compared to sigma or alpha which range between 0.5 and 3. Nonetheless, the high error rates are concerning and warrant further analysis.</w:t>
      </w:r>
      <w:r w:rsidR="00126E26">
        <w:rPr>
          <w:rFonts w:ascii="Times New Roman" w:eastAsiaTheme="minorEastAsia" w:hAnsi="Times New Roman" w:cs="Times New Roman"/>
        </w:rPr>
        <w:t xml:space="preserve"> One advantageous property of theta is that, unlike sigma and alpha, it describes a directly observable feature of the organism</w:t>
      </w:r>
      <w:r w:rsidR="002B5055">
        <w:rPr>
          <w:rFonts w:ascii="Times New Roman" w:eastAsiaTheme="minorEastAsia" w:hAnsi="Times New Roman" w:cs="Times New Roman"/>
        </w:rPr>
        <w:t xml:space="preserve"> with easily interpretable units</w:t>
      </w:r>
      <w:r w:rsidR="00582A7D">
        <w:rPr>
          <w:rFonts w:ascii="Times New Roman" w:eastAsiaTheme="minorEastAsia" w:hAnsi="Times New Roman" w:cs="Times New Roman"/>
        </w:rPr>
        <w:t xml:space="preserve"> (the same as the </w:t>
      </w:r>
      <w:r w:rsidR="0004701C">
        <w:rPr>
          <w:rFonts w:ascii="Times New Roman" w:eastAsiaTheme="minorEastAsia" w:hAnsi="Times New Roman" w:cs="Times New Roman"/>
        </w:rPr>
        <w:t xml:space="preserve">continuous </w:t>
      </w:r>
      <w:r w:rsidR="00582A7D">
        <w:rPr>
          <w:rFonts w:ascii="Times New Roman" w:eastAsiaTheme="minorEastAsia" w:hAnsi="Times New Roman" w:cs="Times New Roman"/>
        </w:rPr>
        <w:t>phenotype)</w:t>
      </w:r>
      <w:r w:rsidR="00126E26">
        <w:rPr>
          <w:rFonts w:ascii="Times New Roman" w:eastAsiaTheme="minorEastAsia" w:hAnsi="Times New Roman" w:cs="Times New Roman"/>
        </w:rPr>
        <w:t xml:space="preserve">. </w:t>
      </w:r>
      <w:commentRangeStart w:id="492"/>
      <w:r w:rsidR="00126E26">
        <w:rPr>
          <w:rFonts w:ascii="Times New Roman" w:eastAsiaTheme="minorEastAsia" w:hAnsi="Times New Roman" w:cs="Times New Roman"/>
        </w:rPr>
        <w:t>Thus, we can examine the distribution of the simulated character and compare these distributions with the inferred optimal value</w:t>
      </w:r>
      <w:r w:rsidR="00A64418">
        <w:rPr>
          <w:rFonts w:ascii="Times New Roman" w:eastAsiaTheme="minorEastAsia" w:hAnsi="Times New Roman" w:cs="Times New Roman"/>
        </w:rPr>
        <w:t xml:space="preserve">s and expected values </w:t>
      </w:r>
      <w:r w:rsidR="00126E26">
        <w:rPr>
          <w:rFonts w:ascii="Times New Roman" w:eastAsiaTheme="minorEastAsia" w:hAnsi="Times New Roman" w:cs="Times New Roman"/>
        </w:rPr>
        <w:t xml:space="preserve">to </w:t>
      </w:r>
      <w:r w:rsidR="00126E26">
        <w:rPr>
          <w:rFonts w:ascii="Times New Roman" w:eastAsiaTheme="minorEastAsia" w:hAnsi="Times New Roman" w:cs="Times New Roman"/>
        </w:rPr>
        <w:lastRenderedPageBreak/>
        <w:t>understand if the estimates are meaningful given the dataset or simply inaccurate.</w:t>
      </w:r>
      <w:commentRangeEnd w:id="492"/>
      <w:r w:rsidR="00B976ED">
        <w:rPr>
          <w:rStyle w:val="CommentReference"/>
        </w:rPr>
        <w:commentReference w:id="492"/>
      </w:r>
      <w:r w:rsidR="00126E26">
        <w:rPr>
          <w:rFonts w:ascii="Times New Roman" w:eastAsiaTheme="minorEastAsia" w:hAnsi="Times New Roman" w:cs="Times New Roman"/>
        </w:rPr>
        <w:t xml:space="preserve"> </w:t>
      </w:r>
      <w:r w:rsidR="0001491E">
        <w:rPr>
          <w:rFonts w:ascii="Times New Roman" w:eastAsiaTheme="minorEastAsia" w:hAnsi="Times New Roman" w:cs="Times New Roman"/>
        </w:rPr>
        <w:t xml:space="preserve">This post-hoc analysis revealed an interesting feature of our simulated dataset and </w:t>
      </w:r>
      <w:proofErr w:type="spellStart"/>
      <w:r w:rsidR="0001491E" w:rsidRPr="004A29AA">
        <w:rPr>
          <w:rFonts w:ascii="Courier New" w:eastAsiaTheme="minorEastAsia" w:hAnsi="Courier New" w:cs="Courier New"/>
        </w:rPr>
        <w:t>hOUwie</w:t>
      </w:r>
      <w:r w:rsidR="0001491E">
        <w:rPr>
          <w:rFonts w:ascii="Times New Roman" w:eastAsiaTheme="minorEastAsia" w:hAnsi="Times New Roman" w:cs="Times New Roman"/>
        </w:rPr>
        <w:t>’s</w:t>
      </w:r>
      <w:proofErr w:type="spellEnd"/>
      <w:r w:rsidR="0001491E">
        <w:rPr>
          <w:rFonts w:ascii="Times New Roman" w:eastAsiaTheme="minorEastAsia" w:hAnsi="Times New Roman" w:cs="Times New Roman"/>
        </w:rPr>
        <w:t xml:space="preserve"> </w:t>
      </w:r>
      <w:r w:rsidR="00B1577C">
        <w:rPr>
          <w:rFonts w:ascii="Times New Roman" w:eastAsiaTheme="minorEastAsia" w:hAnsi="Times New Roman" w:cs="Times New Roman"/>
        </w:rPr>
        <w:t>potential</w:t>
      </w:r>
      <w:r w:rsidR="0001491E">
        <w:rPr>
          <w:rFonts w:ascii="Times New Roman" w:eastAsiaTheme="minorEastAsia" w:hAnsi="Times New Roman" w:cs="Times New Roman"/>
        </w:rPr>
        <w:t xml:space="preserve"> to find variation outside of the observed data</w:t>
      </w:r>
      <w:r w:rsidR="0037215F">
        <w:rPr>
          <w:rFonts w:ascii="Times New Roman" w:eastAsiaTheme="minorEastAsia" w:hAnsi="Times New Roman" w:cs="Times New Roman"/>
        </w:rPr>
        <w:t xml:space="preserve"> (</w:t>
      </w:r>
      <w:r w:rsidR="0037215F" w:rsidRPr="0037215F">
        <w:rPr>
          <w:rFonts w:ascii="Times New Roman" w:eastAsiaTheme="minorEastAsia" w:hAnsi="Times New Roman" w:cs="Times New Roman"/>
          <w:color w:val="FF0000"/>
        </w:rPr>
        <w:t xml:space="preserve">Fig. </w:t>
      </w:r>
      <w:r w:rsidR="00591FC7">
        <w:rPr>
          <w:rFonts w:ascii="Times New Roman" w:eastAsiaTheme="minorEastAsia" w:hAnsi="Times New Roman" w:cs="Times New Roman"/>
          <w:color w:val="FF0000"/>
        </w:rPr>
        <w:t>3</w:t>
      </w:r>
      <w:r w:rsidR="0037215F">
        <w:rPr>
          <w:rFonts w:ascii="Times New Roman" w:eastAsiaTheme="minorEastAsia" w:hAnsi="Times New Roman" w:cs="Times New Roman"/>
        </w:rPr>
        <w:t>)</w:t>
      </w:r>
      <w:r w:rsidR="0001491E">
        <w:rPr>
          <w:rFonts w:ascii="Times New Roman" w:eastAsiaTheme="minorEastAsia" w:hAnsi="Times New Roman" w:cs="Times New Roman"/>
        </w:rPr>
        <w:t>.</w:t>
      </w:r>
      <w:r w:rsidR="007B7634">
        <w:rPr>
          <w:rFonts w:ascii="Times New Roman" w:eastAsiaTheme="minorEastAsia" w:hAnsi="Times New Roman" w:cs="Times New Roman"/>
        </w:rPr>
        <w:t xml:space="preserve"> </w:t>
      </w:r>
      <w:r w:rsidR="00821B34">
        <w:rPr>
          <w:rFonts w:ascii="Times New Roman" w:eastAsiaTheme="minorEastAsia" w:hAnsi="Times New Roman" w:cs="Times New Roman"/>
        </w:rPr>
        <w:t>We find that</w:t>
      </w:r>
      <w:r w:rsidR="000F30E6">
        <w:rPr>
          <w:rFonts w:ascii="Times New Roman" w:eastAsiaTheme="minorEastAsia" w:hAnsi="Times New Roman" w:cs="Times New Roman"/>
        </w:rPr>
        <w:t>,</w:t>
      </w:r>
      <w:r w:rsidR="0037215F">
        <w:rPr>
          <w:rFonts w:ascii="Times New Roman" w:eastAsiaTheme="minorEastAsia" w:hAnsi="Times New Roman" w:cs="Times New Roman"/>
        </w:rPr>
        <w:t xml:space="preserve"> although there is significant error around the optima estimate, the simulated data rarely included any species that had a phenotypic optimum near the simulated optima</w:t>
      </w:r>
      <w:r w:rsidR="00296562">
        <w:rPr>
          <w:rFonts w:ascii="Times New Roman" w:eastAsiaTheme="minorEastAsia" w:hAnsi="Times New Roman" w:cs="Times New Roman"/>
        </w:rPr>
        <w:t xml:space="preserve"> (</w:t>
      </w:r>
      <w:r w:rsidR="00296562" w:rsidRPr="00296562">
        <w:rPr>
          <w:rFonts w:ascii="Times New Roman" w:eastAsiaTheme="minorEastAsia" w:hAnsi="Times New Roman" w:cs="Times New Roman"/>
          <w:color w:val="FF0000"/>
        </w:rPr>
        <w:t xml:space="preserve">Fig. </w:t>
      </w:r>
      <w:proofErr w:type="spellStart"/>
      <w:r w:rsidR="00591FC7">
        <w:rPr>
          <w:rFonts w:ascii="Times New Roman" w:eastAsiaTheme="minorEastAsia" w:hAnsi="Times New Roman" w:cs="Times New Roman"/>
          <w:color w:val="FF0000"/>
        </w:rPr>
        <w:t>3</w:t>
      </w:r>
      <w:r w:rsidR="00296562" w:rsidRPr="00296562">
        <w:rPr>
          <w:rFonts w:ascii="Times New Roman" w:eastAsiaTheme="minorEastAsia" w:hAnsi="Times New Roman" w:cs="Times New Roman"/>
          <w:color w:val="FF0000"/>
        </w:rPr>
        <w:t>b</w:t>
      </w:r>
      <w:proofErr w:type="spellEnd"/>
      <w:r w:rsidR="00296562">
        <w:rPr>
          <w:rFonts w:ascii="Times New Roman" w:eastAsiaTheme="minorEastAsia" w:hAnsi="Times New Roman" w:cs="Times New Roman"/>
        </w:rPr>
        <w:t>)</w:t>
      </w:r>
      <w:r w:rsidR="0037215F">
        <w:rPr>
          <w:rFonts w:ascii="Times New Roman" w:eastAsiaTheme="minorEastAsia" w:hAnsi="Times New Roman" w:cs="Times New Roman"/>
        </w:rPr>
        <w:t xml:space="preserve">. </w:t>
      </w:r>
      <w:r w:rsidR="000F30E6">
        <w:rPr>
          <w:rFonts w:ascii="Times New Roman" w:eastAsiaTheme="minorEastAsia" w:hAnsi="Times New Roman" w:cs="Times New Roman"/>
        </w:rPr>
        <w:t>This suggests</w:t>
      </w:r>
      <w:r w:rsidR="0037215F">
        <w:rPr>
          <w:rFonts w:ascii="Times New Roman" w:eastAsiaTheme="minorEastAsia" w:hAnsi="Times New Roman" w:cs="Times New Roman"/>
        </w:rPr>
        <w:t xml:space="preserve"> that </w:t>
      </w:r>
      <w:proofErr w:type="spellStart"/>
      <w:r w:rsidR="0037215F" w:rsidRPr="004A29AA">
        <w:rPr>
          <w:rFonts w:ascii="Courier New" w:eastAsiaTheme="minorEastAsia" w:hAnsi="Courier New" w:cs="Courier New"/>
        </w:rPr>
        <w:t>hOUwie</w:t>
      </w:r>
      <w:proofErr w:type="spellEnd"/>
      <w:r w:rsidR="0037215F">
        <w:rPr>
          <w:rFonts w:ascii="Times New Roman" w:eastAsiaTheme="minorEastAsia" w:hAnsi="Times New Roman" w:cs="Times New Roman"/>
        </w:rPr>
        <w:t xml:space="preserve"> can estimate phenotypic optimum outside of the observed phenotypic distributions. This is likely to be true of most OU models, but </w:t>
      </w:r>
      <w:proofErr w:type="spellStart"/>
      <w:r w:rsidR="0037215F" w:rsidRPr="004A29AA">
        <w:rPr>
          <w:rFonts w:ascii="Courier New" w:eastAsiaTheme="minorEastAsia" w:hAnsi="Courier New" w:cs="Courier New"/>
        </w:rPr>
        <w:t>hOUwie</w:t>
      </w:r>
      <w:proofErr w:type="spellEnd"/>
      <w:r w:rsidR="0037215F">
        <w:rPr>
          <w:rFonts w:ascii="Times New Roman" w:eastAsiaTheme="minorEastAsia" w:hAnsi="Times New Roman" w:cs="Times New Roman"/>
        </w:rPr>
        <w:t xml:space="preserve"> has the advantage of</w:t>
      </w:r>
      <w:commentRangeStart w:id="493"/>
      <w:r w:rsidR="0037215F">
        <w:rPr>
          <w:rFonts w:ascii="Times New Roman" w:eastAsiaTheme="minorEastAsia" w:hAnsi="Times New Roman" w:cs="Times New Roman"/>
        </w:rPr>
        <w:t xml:space="preserve"> utilizing information from the discrete transition rates in addition to </w:t>
      </w:r>
      <w:r w:rsidR="009A31F5">
        <w:rPr>
          <w:rFonts w:ascii="Times New Roman" w:eastAsiaTheme="minorEastAsia" w:hAnsi="Times New Roman" w:cs="Times New Roman"/>
        </w:rPr>
        <w:t>evaluating many possible underlying regime mappings</w:t>
      </w:r>
      <w:commentRangeEnd w:id="493"/>
      <w:r w:rsidR="00B976ED">
        <w:rPr>
          <w:rStyle w:val="CommentReference"/>
        </w:rPr>
        <w:commentReference w:id="493"/>
      </w:r>
      <w:r w:rsidR="0037215F">
        <w:rPr>
          <w:rFonts w:ascii="Times New Roman" w:eastAsiaTheme="minorEastAsia" w:hAnsi="Times New Roman" w:cs="Times New Roman"/>
        </w:rPr>
        <w:t xml:space="preserve">. </w:t>
      </w:r>
      <w:r w:rsidR="0068427A">
        <w:rPr>
          <w:rFonts w:ascii="Times New Roman" w:eastAsiaTheme="minorEastAsia" w:hAnsi="Times New Roman" w:cs="Times New Roman"/>
        </w:rPr>
        <w:t xml:space="preserve">We are also able to examine the expected continuous trait values according to the fitted model and </w:t>
      </w:r>
      <w:r w:rsidR="00C62B75">
        <w:rPr>
          <w:rFonts w:ascii="Times New Roman" w:eastAsiaTheme="minorEastAsia" w:hAnsi="Times New Roman" w:cs="Times New Roman"/>
        </w:rPr>
        <w:t>determine how well they match the</w:t>
      </w:r>
      <w:r w:rsidR="0068427A">
        <w:rPr>
          <w:rFonts w:ascii="Times New Roman" w:eastAsiaTheme="minorEastAsia" w:hAnsi="Times New Roman" w:cs="Times New Roman"/>
        </w:rPr>
        <w:t xml:space="preserve"> observed phenotypic values (</w:t>
      </w:r>
      <w:r w:rsidR="00305967">
        <w:rPr>
          <w:rFonts w:ascii="Times New Roman" w:eastAsiaTheme="minorEastAsia" w:hAnsi="Times New Roman" w:cs="Times New Roman"/>
        </w:rPr>
        <w:t xml:space="preserve">Fig. </w:t>
      </w:r>
      <w:proofErr w:type="spellStart"/>
      <w:proofErr w:type="gramStart"/>
      <w:r w:rsidR="00E75FE1">
        <w:rPr>
          <w:rFonts w:ascii="Times New Roman" w:eastAsiaTheme="minorEastAsia" w:hAnsi="Times New Roman" w:cs="Times New Roman"/>
        </w:rPr>
        <w:t>b,</w:t>
      </w:r>
      <w:r w:rsidR="00305967">
        <w:rPr>
          <w:rFonts w:ascii="Times New Roman" w:eastAsiaTheme="minorEastAsia" w:hAnsi="Times New Roman" w:cs="Times New Roman"/>
        </w:rPr>
        <w:t>c</w:t>
      </w:r>
      <w:proofErr w:type="spellEnd"/>
      <w:proofErr w:type="gramEnd"/>
      <w:r w:rsidR="00305967">
        <w:rPr>
          <w:rFonts w:ascii="Times New Roman" w:eastAsiaTheme="minorEastAsia" w:hAnsi="Times New Roman" w:cs="Times New Roman"/>
        </w:rPr>
        <w:t xml:space="preserve">; </w:t>
      </w:r>
      <w:r w:rsidR="00C62B75">
        <w:rPr>
          <w:rFonts w:ascii="Times New Roman" w:eastAsiaTheme="minorEastAsia" w:hAnsi="Times New Roman" w:cs="Times New Roman"/>
          <w:color w:val="FF0000"/>
        </w:rPr>
        <w:t>Table 1</w:t>
      </w:r>
      <w:r w:rsidR="0068427A">
        <w:rPr>
          <w:rFonts w:ascii="Times New Roman" w:eastAsiaTheme="minorEastAsia" w:hAnsi="Times New Roman" w:cs="Times New Roman"/>
        </w:rPr>
        <w:t xml:space="preserve">). </w:t>
      </w:r>
      <w:r w:rsidR="00E75FE1">
        <w:rPr>
          <w:rFonts w:ascii="Times New Roman" w:eastAsiaTheme="minorEastAsia" w:hAnsi="Times New Roman" w:cs="Times New Roman"/>
        </w:rPr>
        <w:t xml:space="preserve">The general match between observed and expected values suggests a reasonable approximation of the data by the model. Furthermore, although the RMSE in theta </w:t>
      </w:r>
      <w:r w:rsidR="00C0313B">
        <w:rPr>
          <w:rFonts w:ascii="Times New Roman" w:eastAsiaTheme="minorEastAsia" w:hAnsi="Times New Roman" w:cs="Times New Roman"/>
        </w:rPr>
        <w:t>is</w:t>
      </w:r>
      <w:r w:rsidR="00E75FE1">
        <w:rPr>
          <w:rFonts w:ascii="Times New Roman" w:eastAsiaTheme="minorEastAsia" w:hAnsi="Times New Roman" w:cs="Times New Roman"/>
        </w:rPr>
        <w:t xml:space="preserve"> large, it is </w:t>
      </w:r>
      <w:r w:rsidR="0037215F">
        <w:rPr>
          <w:rFonts w:ascii="Times New Roman" w:eastAsiaTheme="minorEastAsia" w:hAnsi="Times New Roman" w:cs="Times New Roman"/>
        </w:rPr>
        <w:t xml:space="preserve">likely a consequence of a lack of </w:t>
      </w:r>
      <w:r w:rsidR="00E75FE1">
        <w:rPr>
          <w:rFonts w:ascii="Times New Roman" w:eastAsiaTheme="minorEastAsia" w:hAnsi="Times New Roman" w:cs="Times New Roman"/>
        </w:rPr>
        <w:t xml:space="preserve">direct phenotypic observations </w:t>
      </w:r>
      <w:r w:rsidR="0037215F">
        <w:rPr>
          <w:rFonts w:ascii="Times New Roman" w:eastAsiaTheme="minorEastAsia" w:hAnsi="Times New Roman" w:cs="Times New Roman"/>
        </w:rPr>
        <w:t>around the optimum.</w:t>
      </w:r>
      <w:r w:rsidR="0053508D">
        <w:rPr>
          <w:rFonts w:ascii="Times New Roman" w:eastAsiaTheme="minorEastAsia" w:hAnsi="Times New Roman" w:cs="Times New Roman"/>
        </w:rPr>
        <w:t xml:space="preserve"> </w:t>
      </w:r>
      <w:r w:rsidR="009E3EC8">
        <w:rPr>
          <w:rFonts w:ascii="Times New Roman" w:eastAsiaTheme="minorEastAsia" w:hAnsi="Times New Roman" w:cs="Times New Roman"/>
        </w:rPr>
        <w:t>This</w:t>
      </w:r>
      <w:r w:rsidR="0053508D">
        <w:rPr>
          <w:rFonts w:ascii="Times New Roman" w:eastAsiaTheme="minorEastAsia" w:hAnsi="Times New Roman" w:cs="Times New Roman"/>
        </w:rPr>
        <w:t xml:space="preserve"> </w:t>
      </w:r>
      <w:r w:rsidR="006F15C3">
        <w:rPr>
          <w:rFonts w:ascii="Times New Roman" w:eastAsiaTheme="minorEastAsia" w:hAnsi="Times New Roman" w:cs="Times New Roman"/>
        </w:rPr>
        <w:t xml:space="preserve">may be indicative of </w:t>
      </w:r>
      <w:r w:rsidR="0053508D">
        <w:rPr>
          <w:rFonts w:ascii="Times New Roman" w:eastAsiaTheme="minorEastAsia" w:hAnsi="Times New Roman" w:cs="Times New Roman"/>
        </w:rPr>
        <w:t xml:space="preserve">the potential for </w:t>
      </w:r>
      <w:proofErr w:type="spellStart"/>
      <w:r w:rsidR="0053508D" w:rsidRPr="0053508D">
        <w:rPr>
          <w:rFonts w:ascii="Courier New" w:eastAsiaTheme="minorEastAsia" w:hAnsi="Courier New" w:cs="Courier New"/>
        </w:rPr>
        <w:t>hOUwie</w:t>
      </w:r>
      <w:proofErr w:type="spellEnd"/>
      <w:r w:rsidR="0053508D">
        <w:rPr>
          <w:rFonts w:ascii="Times New Roman" w:eastAsiaTheme="minorEastAsia" w:hAnsi="Times New Roman" w:cs="Times New Roman"/>
        </w:rPr>
        <w:t xml:space="preserve"> to detect optima well outside the range of observed phenotypes. While the exact estimate of the phenotypic optima </w:t>
      </w:r>
      <w:r w:rsidR="006F15C3">
        <w:rPr>
          <w:rFonts w:ascii="Times New Roman" w:eastAsiaTheme="minorEastAsia" w:hAnsi="Times New Roman" w:cs="Times New Roman"/>
        </w:rPr>
        <w:t>will</w:t>
      </w:r>
      <w:r w:rsidR="0053508D">
        <w:rPr>
          <w:rFonts w:ascii="Times New Roman" w:eastAsiaTheme="minorEastAsia" w:hAnsi="Times New Roman" w:cs="Times New Roman"/>
        </w:rPr>
        <w:t xml:space="preserve"> not be highly accurate, its direction compared to the observed phenotypic distribution is still interesting</w:t>
      </w:r>
      <w:r w:rsidR="00EB3AF2">
        <w:rPr>
          <w:rFonts w:ascii="Times New Roman" w:eastAsiaTheme="minorEastAsia" w:hAnsi="Times New Roman" w:cs="Times New Roman"/>
        </w:rPr>
        <w:t xml:space="preserve"> and may be useful for hypothesis testing</w:t>
      </w:r>
      <w:r w:rsidR="0053508D">
        <w:rPr>
          <w:rFonts w:ascii="Times New Roman" w:eastAsiaTheme="minorEastAsia" w:hAnsi="Times New Roman" w:cs="Times New Roman"/>
        </w:rPr>
        <w:t xml:space="preserve">. </w:t>
      </w:r>
    </w:p>
    <w:p w14:paraId="3AE63A72" w14:textId="7D9B0F4B" w:rsidR="000F7CB1" w:rsidRDefault="008A5ACF" w:rsidP="000F7CB1">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DF00EB1" wp14:editId="360E1C0B">
            <wp:extent cx="6112933" cy="3664495"/>
            <wp:effectExtent l="0" t="0" r="0" b="6350"/>
            <wp:docPr id="1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1866" cy="3669850"/>
                    </a:xfrm>
                    <a:prstGeom prst="rect">
                      <a:avLst/>
                    </a:prstGeom>
                  </pic:spPr>
                </pic:pic>
              </a:graphicData>
            </a:graphic>
          </wp:inline>
        </w:drawing>
      </w:r>
    </w:p>
    <w:p w14:paraId="40A69EC4" w14:textId="5BE91606" w:rsidR="00AC0483" w:rsidRPr="00EE00B9" w:rsidRDefault="00AC0483" w:rsidP="000F7CB1">
      <w:pPr>
        <w:spacing w:line="360" w:lineRule="auto"/>
        <w:rPr>
          <w:rFonts w:ascii="Times New Roman" w:eastAsiaTheme="minorEastAsia" w:hAnsi="Times New Roman" w:cs="Times New Roman"/>
          <w:i/>
          <w:iCs/>
        </w:rPr>
      </w:pPr>
      <w:r w:rsidRPr="00EE00B9">
        <w:rPr>
          <w:rFonts w:ascii="Times New Roman" w:eastAsiaTheme="minorEastAsia" w:hAnsi="Times New Roman" w:cs="Times New Roman"/>
          <w:i/>
          <w:iCs/>
        </w:rPr>
        <w:lastRenderedPageBreak/>
        <w:t xml:space="preserve">Figure 3 </w:t>
      </w:r>
      <w:r w:rsidR="00D638F3" w:rsidRPr="00EE00B9">
        <w:rPr>
          <w:rFonts w:ascii="Times New Roman" w:eastAsiaTheme="minorEastAsia" w:hAnsi="Times New Roman" w:cs="Times New Roman"/>
          <w:i/>
          <w:iCs/>
        </w:rPr>
        <w:t xml:space="preserve">– </w:t>
      </w:r>
      <w:commentRangeStart w:id="494"/>
      <w:r w:rsidR="00261367" w:rsidRPr="00EE00B9">
        <w:rPr>
          <w:rFonts w:ascii="Times New Roman" w:eastAsiaTheme="minorEastAsia" w:hAnsi="Times New Roman" w:cs="Times New Roman"/>
          <w:i/>
          <w:iCs/>
          <w:color w:val="FF0000"/>
        </w:rPr>
        <w:t>LOTS OF WHITESPACE, BUT THE LONG TAILS OF THE DISTRIBUTIONS MAKES INEVITABLE</w:t>
      </w:r>
      <w:commentRangeEnd w:id="494"/>
      <w:r w:rsidR="00136E01">
        <w:rPr>
          <w:rStyle w:val="CommentReference"/>
        </w:rPr>
        <w:commentReference w:id="494"/>
      </w:r>
      <w:r w:rsidR="006A6EA8" w:rsidRPr="00EE00B9">
        <w:rPr>
          <w:rFonts w:ascii="Times New Roman" w:eastAsiaTheme="minorEastAsia" w:hAnsi="Times New Roman" w:cs="Times New Roman"/>
          <w:i/>
          <w:iCs/>
          <w:color w:val="FF0000"/>
        </w:rPr>
        <w:t>?</w:t>
      </w:r>
      <w:r w:rsidR="00261367" w:rsidRPr="00EE00B9">
        <w:rPr>
          <w:rFonts w:ascii="Times New Roman" w:eastAsiaTheme="minorEastAsia" w:hAnsi="Times New Roman" w:cs="Times New Roman"/>
          <w:i/>
          <w:iCs/>
          <w:color w:val="FF0000"/>
        </w:rPr>
        <w:t xml:space="preserve"> </w:t>
      </w:r>
      <w:r w:rsidR="00835BD5" w:rsidRPr="00EE00B9">
        <w:rPr>
          <w:rFonts w:ascii="Times New Roman" w:eastAsiaTheme="minorEastAsia" w:hAnsi="Times New Roman" w:cs="Times New Roman"/>
          <w:i/>
          <w:iCs/>
        </w:rPr>
        <w:t xml:space="preserve">The two columns are data simulated with an initial discrete root state of 1 or 2 which will correspond to an </w:t>
      </w:r>
      <w:r w:rsidR="00A962E9" w:rsidRPr="00EE00B9">
        <w:rPr>
          <w:rFonts w:ascii="Times New Roman" w:eastAsiaTheme="minorEastAsia" w:hAnsi="Times New Roman" w:cs="Times New Roman"/>
          <w:i/>
          <w:iCs/>
        </w:rPr>
        <w:t>initial</w:t>
      </w:r>
      <w:r w:rsidR="00835BD5" w:rsidRPr="00EE00B9">
        <w:rPr>
          <w:rFonts w:ascii="Times New Roman" w:eastAsiaTheme="minorEastAsia" w:hAnsi="Times New Roman" w:cs="Times New Roman"/>
          <w:i/>
          <w:iCs/>
        </w:rPr>
        <w:t xml:space="preserve"> continuous value of 12 or 24. </w:t>
      </w:r>
      <w:r w:rsidR="00531700" w:rsidRPr="00EE00B9">
        <w:rPr>
          <w:rFonts w:ascii="Times New Roman" w:eastAsiaTheme="minorEastAsia" w:hAnsi="Times New Roman" w:cs="Times New Roman"/>
          <w:i/>
          <w:iCs/>
        </w:rPr>
        <w:t xml:space="preserve">Summarized here are all non-hidden Markov models for data simulated under a variable theta CD model. </w:t>
      </w:r>
      <w:r w:rsidR="00802361" w:rsidRPr="00EE00B9">
        <w:rPr>
          <w:rFonts w:ascii="Times New Roman" w:eastAsiaTheme="minorEastAsia" w:hAnsi="Times New Roman" w:cs="Times New Roman"/>
          <w:i/>
          <w:iCs/>
        </w:rPr>
        <w:t xml:space="preserve">HMMs are not included because model averaging hidden state associated parameter values is difficult outside the context of tip averages. </w:t>
      </w:r>
      <w:r w:rsidR="00D638F3" w:rsidRPr="00EE00B9">
        <w:rPr>
          <w:rFonts w:ascii="Times New Roman" w:eastAsiaTheme="minorEastAsia" w:hAnsi="Times New Roman" w:cs="Times New Roman"/>
          <w:i/>
          <w:iCs/>
        </w:rPr>
        <w:t xml:space="preserve">a) </w:t>
      </w:r>
      <w:r w:rsidR="00835BD5" w:rsidRPr="00EE00B9">
        <w:rPr>
          <w:rFonts w:ascii="Times New Roman" w:eastAsiaTheme="minorEastAsia" w:hAnsi="Times New Roman" w:cs="Times New Roman"/>
          <w:i/>
          <w:iCs/>
        </w:rPr>
        <w:t xml:space="preserve">Model averaged parameter estimates for theta. </w:t>
      </w:r>
      <w:r w:rsidR="00EB66A8" w:rsidRPr="00EE00B9">
        <w:rPr>
          <w:rFonts w:ascii="Times New Roman" w:eastAsiaTheme="minorEastAsia" w:hAnsi="Times New Roman" w:cs="Times New Roman"/>
          <w:i/>
          <w:iCs/>
        </w:rPr>
        <w:t xml:space="preserve">The dashed blue and red lines represent the simulating values of theta for states 1 and 2 respectively. </w:t>
      </w:r>
      <w:r w:rsidR="006D16C0" w:rsidRPr="00EE00B9">
        <w:rPr>
          <w:rFonts w:ascii="Times New Roman" w:eastAsiaTheme="minorEastAsia" w:hAnsi="Times New Roman" w:cs="Times New Roman"/>
          <w:i/>
          <w:iCs/>
        </w:rPr>
        <w:t xml:space="preserve">b) the observed continuous character frequency. When data is simulated with root state 1 initially, most continuous data tends to be clustered around the initial value of 12. </w:t>
      </w:r>
      <w:r w:rsidR="005848D5" w:rsidRPr="00EE00B9">
        <w:rPr>
          <w:rFonts w:ascii="Times New Roman" w:eastAsiaTheme="minorEastAsia" w:hAnsi="Times New Roman" w:cs="Times New Roman"/>
          <w:i/>
          <w:iCs/>
        </w:rPr>
        <w:t xml:space="preserve">The same is true of root state 2, but most data are clustered around the initial value of 24. c) The model expectation of the phenotypic value of the tips. The </w:t>
      </w:r>
      <w:r w:rsidR="006D1BBC" w:rsidRPr="00EE00B9">
        <w:rPr>
          <w:rFonts w:ascii="Times New Roman" w:eastAsiaTheme="minorEastAsia" w:hAnsi="Times New Roman" w:cs="Times New Roman"/>
          <w:i/>
          <w:iCs/>
        </w:rPr>
        <w:t xml:space="preserve">exact </w:t>
      </w:r>
      <w:r w:rsidR="005848D5" w:rsidRPr="00EE00B9">
        <w:rPr>
          <w:rFonts w:ascii="Times New Roman" w:eastAsiaTheme="minorEastAsia" w:hAnsi="Times New Roman" w:cs="Times New Roman"/>
          <w:i/>
          <w:iCs/>
        </w:rPr>
        <w:t>equations for calculating the expected value are described in Butler and King (2004) and Beaulieu et al. (201</w:t>
      </w:r>
      <w:ins w:id="495" w:author="O'Meara, Brian C" w:date="2021-12-05T23:50:00Z">
        <w:r w:rsidR="00136E01">
          <w:rPr>
            <w:rFonts w:ascii="Times New Roman" w:eastAsiaTheme="minorEastAsia" w:hAnsi="Times New Roman" w:cs="Times New Roman"/>
            <w:i/>
            <w:iCs/>
          </w:rPr>
          <w:t>2</w:t>
        </w:r>
      </w:ins>
      <w:del w:id="496" w:author="O'Meara, Brian C" w:date="2021-12-05T23:50:00Z">
        <w:r w:rsidR="005848D5" w:rsidRPr="00EE00B9" w:rsidDel="00136E01">
          <w:rPr>
            <w:rFonts w:ascii="Times New Roman" w:eastAsiaTheme="minorEastAsia" w:hAnsi="Times New Roman" w:cs="Times New Roman"/>
            <w:i/>
            <w:iCs/>
          </w:rPr>
          <w:delText>3</w:delText>
        </w:r>
      </w:del>
      <w:r w:rsidR="005C53F4" w:rsidRPr="00EE00B9">
        <w:rPr>
          <w:rFonts w:ascii="Times New Roman" w:eastAsiaTheme="minorEastAsia" w:hAnsi="Times New Roman" w:cs="Times New Roman"/>
          <w:i/>
          <w:iCs/>
        </w:rPr>
        <w:t>) but</w:t>
      </w:r>
      <w:r w:rsidR="005848D5" w:rsidRPr="00EE00B9">
        <w:rPr>
          <w:rFonts w:ascii="Times New Roman" w:eastAsiaTheme="minorEastAsia" w:hAnsi="Times New Roman" w:cs="Times New Roman"/>
          <w:i/>
          <w:iCs/>
        </w:rPr>
        <w:t xml:space="preserve"> are essentially the weighted average of time spent in a particular regime state given OU parameters and proportionally weighted by the nearness of the regime state to the present</w:t>
      </w:r>
      <w:r w:rsidR="00C40783" w:rsidRPr="00EE00B9">
        <w:rPr>
          <w:rFonts w:ascii="Times New Roman" w:eastAsiaTheme="minorEastAsia" w:hAnsi="Times New Roman" w:cs="Times New Roman"/>
          <w:i/>
          <w:iCs/>
        </w:rPr>
        <w:t xml:space="preserve"> given an in</w:t>
      </w:r>
      <w:r w:rsidR="006250DE" w:rsidRPr="00EE00B9">
        <w:rPr>
          <w:rFonts w:ascii="Times New Roman" w:eastAsiaTheme="minorEastAsia" w:hAnsi="Times New Roman" w:cs="Times New Roman"/>
          <w:i/>
          <w:iCs/>
        </w:rPr>
        <w:t>i</w:t>
      </w:r>
      <w:r w:rsidR="00C40783" w:rsidRPr="00EE00B9">
        <w:rPr>
          <w:rFonts w:ascii="Times New Roman" w:eastAsiaTheme="minorEastAsia" w:hAnsi="Times New Roman" w:cs="Times New Roman"/>
          <w:i/>
          <w:iCs/>
        </w:rPr>
        <w:t>tial value</w:t>
      </w:r>
      <w:r w:rsidR="005848D5" w:rsidRPr="00EE00B9">
        <w:rPr>
          <w:rFonts w:ascii="Times New Roman" w:eastAsiaTheme="minorEastAsia" w:hAnsi="Times New Roman" w:cs="Times New Roman"/>
          <w:i/>
          <w:iCs/>
        </w:rPr>
        <w:t xml:space="preserve">.  </w:t>
      </w:r>
    </w:p>
    <w:p w14:paraId="54F13F4D" w14:textId="048FBD93" w:rsidR="00CF650E" w:rsidRPr="00AC6567" w:rsidRDefault="00CF650E" w:rsidP="00F51B9B">
      <w:pPr>
        <w:spacing w:line="360" w:lineRule="auto"/>
        <w:outlineLvl w:val="0"/>
        <w:rPr>
          <w:rFonts w:ascii="Times New Roman" w:eastAsiaTheme="minorEastAsia" w:hAnsi="Times New Roman" w:cs="Times New Roman"/>
        </w:rPr>
      </w:pPr>
      <w:r>
        <w:rPr>
          <w:rFonts w:ascii="Times New Roman" w:eastAsiaTheme="minorEastAsia" w:hAnsi="Times New Roman" w:cs="Times New Roman"/>
          <w:u w:val="single"/>
        </w:rPr>
        <w:t>The power to detect the generating model</w:t>
      </w:r>
    </w:p>
    <w:p w14:paraId="49043283" w14:textId="1A8A2AA0" w:rsidR="004B160C" w:rsidRDefault="006E7599" w:rsidP="0092160C">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S</w:t>
      </w:r>
      <w:r w:rsidR="005A304D">
        <w:rPr>
          <w:rFonts w:ascii="Times New Roman" w:eastAsiaTheme="minorEastAsia" w:hAnsi="Times New Roman" w:cs="Times New Roman"/>
        </w:rPr>
        <w:t xml:space="preserve">imple character independent </w:t>
      </w:r>
      <w:r w:rsidR="007B51B7">
        <w:rPr>
          <w:rFonts w:ascii="Times New Roman" w:eastAsiaTheme="minorEastAsia" w:hAnsi="Times New Roman" w:cs="Times New Roman"/>
        </w:rPr>
        <w:t xml:space="preserve">(CID) </w:t>
      </w:r>
      <w:r w:rsidR="005A304D">
        <w:rPr>
          <w:rFonts w:ascii="Times New Roman" w:eastAsiaTheme="minorEastAsia" w:hAnsi="Times New Roman" w:cs="Times New Roman"/>
        </w:rPr>
        <w:t xml:space="preserve">and character dependent </w:t>
      </w:r>
      <w:r w:rsidR="007B51B7">
        <w:rPr>
          <w:rFonts w:ascii="Times New Roman" w:eastAsiaTheme="minorEastAsia" w:hAnsi="Times New Roman" w:cs="Times New Roman"/>
        </w:rPr>
        <w:t xml:space="preserve">(CD) </w:t>
      </w:r>
      <w:r w:rsidR="005A304D">
        <w:rPr>
          <w:rFonts w:ascii="Times New Roman" w:eastAsiaTheme="minorEastAsia" w:hAnsi="Times New Roman" w:cs="Times New Roman"/>
        </w:rPr>
        <w:t>models p</w:t>
      </w:r>
      <w:del w:id="497" w:author="O'Meara, Brian C" w:date="2021-12-05T23:51:00Z">
        <w:r w:rsidR="005A304D" w:rsidDel="00136E01">
          <w:rPr>
            <w:rFonts w:ascii="Times New Roman" w:eastAsiaTheme="minorEastAsia" w:hAnsi="Times New Roman" w:cs="Times New Roman"/>
          </w:rPr>
          <w:delText>r</w:delText>
        </w:r>
      </w:del>
      <w:r w:rsidR="005A304D">
        <w:rPr>
          <w:rFonts w:ascii="Times New Roman" w:eastAsiaTheme="minorEastAsia" w:hAnsi="Times New Roman" w:cs="Times New Roman"/>
        </w:rPr>
        <w:t>e</w:t>
      </w:r>
      <w:ins w:id="498" w:author="O'Meara, Brian C" w:date="2021-12-05T23:51:00Z">
        <w:r w:rsidR="00136E01">
          <w:rPr>
            <w:rFonts w:ascii="Times New Roman" w:eastAsiaTheme="minorEastAsia" w:hAnsi="Times New Roman" w:cs="Times New Roman"/>
          </w:rPr>
          <w:t>r</w:t>
        </w:r>
      </w:ins>
      <w:r w:rsidR="005A304D">
        <w:rPr>
          <w:rFonts w:ascii="Times New Roman" w:eastAsiaTheme="minorEastAsia" w:hAnsi="Times New Roman" w:cs="Times New Roman"/>
        </w:rPr>
        <w:t>formed the best in our power analyses</w:t>
      </w:r>
      <w:r w:rsidR="00906A82">
        <w:rPr>
          <w:rFonts w:ascii="Times New Roman" w:eastAsiaTheme="minorEastAsia" w:hAnsi="Times New Roman" w:cs="Times New Roman"/>
        </w:rPr>
        <w:t xml:space="preserve"> (Fig. 4)</w:t>
      </w:r>
      <w:r w:rsidR="005A304D">
        <w:rPr>
          <w:rFonts w:ascii="Times New Roman" w:eastAsiaTheme="minorEastAsia" w:hAnsi="Times New Roman" w:cs="Times New Roman"/>
        </w:rPr>
        <w:t>. Of the character dependent models, variable alpha, and variable sigma models (</w:t>
      </w:r>
      <w:commentRangeStart w:id="499"/>
      <w:proofErr w:type="spellStart"/>
      <w:r w:rsidR="005A304D">
        <w:rPr>
          <w:rFonts w:ascii="Times New Roman" w:eastAsiaTheme="minorEastAsia" w:hAnsi="Times New Roman" w:cs="Times New Roman"/>
        </w:rPr>
        <w:t>M5</w:t>
      </w:r>
      <w:proofErr w:type="spellEnd"/>
      <w:r w:rsidR="005A304D">
        <w:rPr>
          <w:rFonts w:ascii="Times New Roman" w:eastAsiaTheme="minorEastAsia" w:hAnsi="Times New Roman" w:cs="Times New Roman"/>
        </w:rPr>
        <w:t xml:space="preserve">, </w:t>
      </w:r>
      <w:proofErr w:type="spellStart"/>
      <w:r w:rsidR="005A304D">
        <w:rPr>
          <w:rFonts w:ascii="Times New Roman" w:eastAsiaTheme="minorEastAsia" w:hAnsi="Times New Roman" w:cs="Times New Roman"/>
        </w:rPr>
        <w:t>M7</w:t>
      </w:r>
      <w:proofErr w:type="spellEnd"/>
      <w:r w:rsidR="005A304D">
        <w:rPr>
          <w:rFonts w:ascii="Times New Roman" w:eastAsiaTheme="minorEastAsia" w:hAnsi="Times New Roman" w:cs="Times New Roman"/>
        </w:rPr>
        <w:t xml:space="preserve">, </w:t>
      </w:r>
      <w:proofErr w:type="spellStart"/>
      <w:r w:rsidR="005A304D">
        <w:rPr>
          <w:rFonts w:ascii="Times New Roman" w:eastAsiaTheme="minorEastAsia" w:hAnsi="Times New Roman" w:cs="Times New Roman"/>
        </w:rPr>
        <w:t>M9</w:t>
      </w:r>
      <w:commentRangeEnd w:id="499"/>
      <w:proofErr w:type="spellEnd"/>
      <w:r w:rsidR="00136E01">
        <w:rPr>
          <w:rStyle w:val="CommentReference"/>
        </w:rPr>
        <w:commentReference w:id="499"/>
      </w:r>
      <w:r w:rsidR="005A304D">
        <w:rPr>
          <w:rFonts w:ascii="Times New Roman" w:eastAsiaTheme="minorEastAsia" w:hAnsi="Times New Roman" w:cs="Times New Roman"/>
        </w:rPr>
        <w:t>) had low AIC weights across simulations even when they were the generating modes</w:t>
      </w:r>
      <w:r w:rsidR="00906A82">
        <w:rPr>
          <w:rFonts w:ascii="Times New Roman" w:eastAsiaTheme="minorEastAsia" w:hAnsi="Times New Roman" w:cs="Times New Roman"/>
        </w:rPr>
        <w:t xml:space="preserve"> (Table 1)</w:t>
      </w:r>
      <w:r w:rsidR="005A304D">
        <w:rPr>
          <w:rFonts w:ascii="Times New Roman" w:eastAsiaTheme="minorEastAsia" w:hAnsi="Times New Roman" w:cs="Times New Roman"/>
        </w:rPr>
        <w:t xml:space="preserve">. </w:t>
      </w:r>
      <w:r w:rsidR="000B3722">
        <w:rPr>
          <w:rFonts w:ascii="Times New Roman" w:eastAsiaTheme="minorEastAsia" w:hAnsi="Times New Roman" w:cs="Times New Roman"/>
        </w:rPr>
        <w:t>This re</w:t>
      </w:r>
      <w:ins w:id="500" w:author="O'Meara, Brian C" w:date="2021-12-05T23:52:00Z">
        <w:r w:rsidR="00136E01">
          <w:rPr>
            <w:rFonts w:ascii="Times New Roman" w:eastAsiaTheme="minorEastAsia" w:hAnsi="Times New Roman" w:cs="Times New Roman"/>
          </w:rPr>
          <w:t>i</w:t>
        </w:r>
      </w:ins>
      <w:del w:id="501" w:author="O'Meara, Brian C" w:date="2021-12-05T23:52:00Z">
        <w:r w:rsidR="000B3722" w:rsidDel="00136E01">
          <w:rPr>
            <w:rFonts w:ascii="Times New Roman" w:eastAsiaTheme="minorEastAsia" w:hAnsi="Times New Roman" w:cs="Times New Roman"/>
          </w:rPr>
          <w:delText>e</w:delText>
        </w:r>
      </w:del>
      <w:r w:rsidR="000B3722">
        <w:rPr>
          <w:rFonts w:ascii="Times New Roman" w:eastAsiaTheme="minorEastAsia" w:hAnsi="Times New Roman" w:cs="Times New Roman"/>
        </w:rPr>
        <w:t xml:space="preserve">nforces our previous findings that </w:t>
      </w:r>
      <w:r w:rsidR="009C0E72">
        <w:rPr>
          <w:rFonts w:ascii="Times New Roman" w:eastAsiaTheme="minorEastAsia" w:hAnsi="Times New Roman" w:cs="Times New Roman"/>
        </w:rPr>
        <w:t xml:space="preserve">the </w:t>
      </w:r>
      <w:r w:rsidR="000B3722">
        <w:rPr>
          <w:rFonts w:ascii="Times New Roman" w:eastAsiaTheme="minorEastAsia" w:hAnsi="Times New Roman" w:cs="Times New Roman"/>
        </w:rPr>
        <w:t xml:space="preserve">more complex </w:t>
      </w:r>
      <w:r w:rsidR="009C0E72">
        <w:rPr>
          <w:rFonts w:ascii="Times New Roman" w:eastAsiaTheme="minorEastAsia" w:hAnsi="Times New Roman" w:cs="Times New Roman"/>
        </w:rPr>
        <w:t xml:space="preserve">variable alpha or variable sigma </w:t>
      </w:r>
      <w:r w:rsidR="000B3722">
        <w:rPr>
          <w:rFonts w:ascii="Times New Roman" w:eastAsiaTheme="minorEastAsia" w:hAnsi="Times New Roman" w:cs="Times New Roman"/>
        </w:rPr>
        <w:t xml:space="preserve">models are </w:t>
      </w:r>
      <w:r w:rsidR="00B15516">
        <w:rPr>
          <w:rFonts w:ascii="Times New Roman" w:eastAsiaTheme="minorEastAsia" w:hAnsi="Times New Roman" w:cs="Times New Roman"/>
        </w:rPr>
        <w:t xml:space="preserve">the most </w:t>
      </w:r>
      <w:r w:rsidR="000B3722">
        <w:rPr>
          <w:rFonts w:ascii="Times New Roman" w:eastAsiaTheme="minorEastAsia" w:hAnsi="Times New Roman" w:cs="Times New Roman"/>
        </w:rPr>
        <w:t>difficult to estimate</w:t>
      </w:r>
      <w:r w:rsidR="00B15516">
        <w:rPr>
          <w:rFonts w:ascii="Times New Roman" w:eastAsiaTheme="minorEastAsia" w:hAnsi="Times New Roman" w:cs="Times New Roman"/>
        </w:rPr>
        <w:t xml:space="preserve"> and should be applied and interpreted with caution</w:t>
      </w:r>
      <w:r w:rsidR="000B3722">
        <w:rPr>
          <w:rFonts w:ascii="Times New Roman" w:eastAsiaTheme="minorEastAsia" w:hAnsi="Times New Roman" w:cs="Times New Roman"/>
        </w:rPr>
        <w:t xml:space="preserve">. </w:t>
      </w:r>
      <w:r w:rsidR="00914520">
        <w:rPr>
          <w:rFonts w:ascii="Times New Roman" w:eastAsiaTheme="minorEastAsia" w:hAnsi="Times New Roman" w:cs="Times New Roman"/>
        </w:rPr>
        <w:t xml:space="preserve">Conversely, </w:t>
      </w:r>
      <w:r w:rsidR="005A304D">
        <w:rPr>
          <w:rFonts w:ascii="Times New Roman" w:eastAsiaTheme="minorEastAsia" w:hAnsi="Times New Roman" w:cs="Times New Roman"/>
        </w:rPr>
        <w:t>CD models which varied theta always found evidence for character dependence when the generating model included a link between discrete and continuous characters. Power</w:t>
      </w:r>
      <w:r w:rsidR="00D936CB">
        <w:rPr>
          <w:rFonts w:ascii="Times New Roman" w:eastAsiaTheme="minorEastAsia" w:hAnsi="Times New Roman" w:cs="Times New Roman"/>
        </w:rPr>
        <w:t xml:space="preserve"> analysis </w:t>
      </w:r>
      <w:r w:rsidR="005A304D">
        <w:rPr>
          <w:rFonts w:ascii="Times New Roman" w:eastAsiaTheme="minorEastAsia" w:hAnsi="Times New Roman" w:cs="Times New Roman"/>
        </w:rPr>
        <w:t xml:space="preserve">also </w:t>
      </w:r>
      <w:r w:rsidR="00D936CB">
        <w:rPr>
          <w:rFonts w:ascii="Times New Roman" w:eastAsiaTheme="minorEastAsia" w:hAnsi="Times New Roman" w:cs="Times New Roman"/>
        </w:rPr>
        <w:t xml:space="preserve">suggests that </w:t>
      </w:r>
      <w:proofErr w:type="spellStart"/>
      <w:r w:rsidR="00D936CB" w:rsidRPr="004A29AA">
        <w:rPr>
          <w:rFonts w:ascii="Courier New" w:eastAsiaTheme="minorEastAsia" w:hAnsi="Courier New" w:cs="Courier New"/>
        </w:rPr>
        <w:t>hOUwie</w:t>
      </w:r>
      <w:proofErr w:type="spellEnd"/>
      <w:r w:rsidR="00D936CB">
        <w:rPr>
          <w:rFonts w:ascii="Times New Roman" w:eastAsiaTheme="minorEastAsia" w:hAnsi="Times New Roman" w:cs="Times New Roman"/>
        </w:rPr>
        <w:t xml:space="preserve"> can detect character independence when that is the true model. However, when character independent models are heterogeneous (i.e., there is variation in how a continuous trait evolves unlinked to the focal character) </w:t>
      </w:r>
      <w:proofErr w:type="spellStart"/>
      <w:r w:rsidR="00D936CB" w:rsidRPr="004A29AA">
        <w:rPr>
          <w:rFonts w:ascii="Courier New" w:eastAsiaTheme="minorEastAsia" w:hAnsi="Courier New" w:cs="Courier New"/>
        </w:rPr>
        <w:t>hOUwie</w:t>
      </w:r>
      <w:proofErr w:type="spellEnd"/>
      <w:r w:rsidR="00D936CB">
        <w:rPr>
          <w:rFonts w:ascii="Times New Roman" w:eastAsiaTheme="minorEastAsia" w:hAnsi="Times New Roman" w:cs="Times New Roman"/>
        </w:rPr>
        <w:t xml:space="preserve"> </w:t>
      </w:r>
      <w:r w:rsidR="00B845E3">
        <w:rPr>
          <w:rFonts w:ascii="Times New Roman" w:eastAsiaTheme="minorEastAsia" w:hAnsi="Times New Roman" w:cs="Times New Roman"/>
        </w:rPr>
        <w:t xml:space="preserve">either </w:t>
      </w:r>
      <w:r w:rsidR="00D936CB">
        <w:rPr>
          <w:rFonts w:ascii="Times New Roman" w:eastAsiaTheme="minorEastAsia" w:hAnsi="Times New Roman" w:cs="Times New Roman"/>
        </w:rPr>
        <w:t xml:space="preserve">favored simpler versions of character independent models </w:t>
      </w:r>
      <w:r w:rsidR="00B845E3">
        <w:rPr>
          <w:rFonts w:ascii="Times New Roman" w:eastAsiaTheme="minorEastAsia" w:hAnsi="Times New Roman" w:cs="Times New Roman"/>
        </w:rPr>
        <w:t>or, more concerningly, character dependent models</w:t>
      </w:r>
      <w:r w:rsidR="00E2018C">
        <w:rPr>
          <w:rFonts w:ascii="Times New Roman" w:eastAsiaTheme="minorEastAsia" w:hAnsi="Times New Roman" w:cs="Times New Roman"/>
        </w:rPr>
        <w:t xml:space="preserve"> (Fig. 4)</w:t>
      </w:r>
      <w:r w:rsidR="00D936CB">
        <w:rPr>
          <w:rFonts w:ascii="Times New Roman" w:eastAsiaTheme="minorEastAsia" w:hAnsi="Times New Roman" w:cs="Times New Roman"/>
        </w:rPr>
        <w:t xml:space="preserve">. This </w:t>
      </w:r>
      <w:r w:rsidR="00AE7B3A">
        <w:rPr>
          <w:rFonts w:ascii="Times New Roman" w:eastAsiaTheme="minorEastAsia" w:hAnsi="Times New Roman" w:cs="Times New Roman"/>
        </w:rPr>
        <w:t xml:space="preserve">suggests that even in cases where our focal discrete and continuous characters are independent, if the evolutionary process is heterogeneous, we may still find false support for </w:t>
      </w:r>
      <w:r w:rsidR="005B53E0">
        <w:rPr>
          <w:rFonts w:ascii="Times New Roman" w:eastAsiaTheme="minorEastAsia" w:hAnsi="Times New Roman" w:cs="Times New Roman"/>
        </w:rPr>
        <w:t>character</w:t>
      </w:r>
      <w:r w:rsidR="00A951E2">
        <w:rPr>
          <w:rFonts w:ascii="Times New Roman" w:eastAsiaTheme="minorEastAsia" w:hAnsi="Times New Roman" w:cs="Times New Roman"/>
        </w:rPr>
        <w:t xml:space="preserve"> dependence</w:t>
      </w:r>
      <w:r w:rsidR="00AE7B3A">
        <w:rPr>
          <w:rFonts w:ascii="Times New Roman" w:eastAsiaTheme="minorEastAsia" w:hAnsi="Times New Roman" w:cs="Times New Roman"/>
        </w:rPr>
        <w:t>.</w:t>
      </w:r>
      <w:r w:rsidR="00B75161">
        <w:rPr>
          <w:rFonts w:ascii="Times New Roman" w:eastAsiaTheme="minorEastAsia" w:hAnsi="Times New Roman" w:cs="Times New Roman"/>
        </w:rPr>
        <w:t xml:space="preserve"> </w:t>
      </w:r>
    </w:p>
    <w:p w14:paraId="583F5777" w14:textId="12FE1EFD" w:rsidR="001449D3" w:rsidRDefault="00AC0483" w:rsidP="00B976B6">
      <w:pPr>
        <w:spacing w:line="360" w:lineRule="auto"/>
        <w:rPr>
          <w:rFonts w:ascii="Times New Roman" w:eastAsiaTheme="minorEastAsia" w:hAnsi="Times New Roman" w:cs="Times New Roman"/>
        </w:rPr>
      </w:pPr>
      <w:r w:rsidRPr="00AC0483">
        <w:rPr>
          <w:rFonts w:ascii="Times New Roman" w:eastAsiaTheme="minorEastAsia" w:hAnsi="Times New Roman" w:cs="Times New Roman"/>
          <w:noProof/>
        </w:rPr>
        <w:lastRenderedPageBreak/>
        <w:drawing>
          <wp:inline distT="0" distB="0" distL="0" distR="0" wp14:anchorId="43C2A7DB" wp14:editId="3CF684F5">
            <wp:extent cx="5943600" cy="2482215"/>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4"/>
                    <a:stretch>
                      <a:fillRect/>
                    </a:stretch>
                  </pic:blipFill>
                  <pic:spPr>
                    <a:xfrm>
                      <a:off x="0" y="0"/>
                      <a:ext cx="5943600" cy="2482215"/>
                    </a:xfrm>
                    <a:prstGeom prst="rect">
                      <a:avLst/>
                    </a:prstGeom>
                  </pic:spPr>
                </pic:pic>
              </a:graphicData>
            </a:graphic>
          </wp:inline>
        </w:drawing>
      </w:r>
    </w:p>
    <w:p w14:paraId="39F79332" w14:textId="2E4CDA78" w:rsidR="00225786" w:rsidRPr="00F935FD" w:rsidRDefault="00225786" w:rsidP="00B976B6">
      <w:pPr>
        <w:spacing w:line="360" w:lineRule="auto"/>
        <w:rPr>
          <w:rFonts w:ascii="Times New Roman" w:eastAsiaTheme="minorEastAsia" w:hAnsi="Times New Roman" w:cs="Times New Roman"/>
          <w:i/>
          <w:iCs/>
        </w:rPr>
      </w:pPr>
      <w:r w:rsidRPr="00F935FD">
        <w:rPr>
          <w:rFonts w:ascii="Times New Roman" w:eastAsiaTheme="minorEastAsia" w:hAnsi="Times New Roman" w:cs="Times New Roman"/>
          <w:i/>
          <w:iCs/>
        </w:rPr>
        <w:t>Figure 4</w:t>
      </w:r>
      <w:r w:rsidR="008314B7" w:rsidRPr="00F935FD">
        <w:rPr>
          <w:rFonts w:ascii="Times New Roman" w:eastAsiaTheme="minorEastAsia" w:hAnsi="Times New Roman" w:cs="Times New Roman"/>
          <w:i/>
          <w:iCs/>
        </w:rPr>
        <w:t xml:space="preserve"> –</w:t>
      </w:r>
      <w:r w:rsidR="00B5778E" w:rsidRPr="00F935FD">
        <w:rPr>
          <w:rFonts w:ascii="Times New Roman" w:eastAsiaTheme="minorEastAsia" w:hAnsi="Times New Roman" w:cs="Times New Roman"/>
          <w:i/>
          <w:iCs/>
        </w:rPr>
        <w:t xml:space="preserve"> </w:t>
      </w:r>
      <w:commentRangeStart w:id="502"/>
      <w:r w:rsidR="006A6EA8" w:rsidRPr="00F935FD">
        <w:rPr>
          <w:rFonts w:ascii="Times New Roman" w:eastAsiaTheme="minorEastAsia" w:hAnsi="Times New Roman" w:cs="Times New Roman"/>
          <w:i/>
          <w:iCs/>
          <w:color w:val="FF0000"/>
        </w:rPr>
        <w:t>ZOOM</w:t>
      </w:r>
      <w:r w:rsidR="00413656" w:rsidRPr="00F935FD">
        <w:rPr>
          <w:rFonts w:ascii="Times New Roman" w:eastAsiaTheme="minorEastAsia" w:hAnsi="Times New Roman" w:cs="Times New Roman"/>
          <w:i/>
          <w:iCs/>
          <w:color w:val="FF0000"/>
        </w:rPr>
        <w:t>?</w:t>
      </w:r>
      <w:r w:rsidR="006A6EA8" w:rsidRPr="00F935FD">
        <w:rPr>
          <w:rFonts w:ascii="Times New Roman" w:eastAsiaTheme="minorEastAsia" w:hAnsi="Times New Roman" w:cs="Times New Roman"/>
          <w:i/>
          <w:iCs/>
          <w:color w:val="FF0000"/>
        </w:rPr>
        <w:t xml:space="preserve"> </w:t>
      </w:r>
      <w:commentRangeEnd w:id="502"/>
      <w:r w:rsidR="00136E01">
        <w:rPr>
          <w:rStyle w:val="CommentReference"/>
        </w:rPr>
        <w:commentReference w:id="502"/>
      </w:r>
      <w:r w:rsidR="00D232CD" w:rsidRPr="00F935FD">
        <w:rPr>
          <w:rFonts w:ascii="Times New Roman" w:eastAsiaTheme="minorEastAsia" w:hAnsi="Times New Roman" w:cs="Times New Roman"/>
          <w:i/>
          <w:iCs/>
        </w:rPr>
        <w:t xml:space="preserve">For all plots, delta AIC is plotted against the model class for three simulating scenarios. Lower </w:t>
      </w:r>
      <w:proofErr w:type="spellStart"/>
      <w:r w:rsidR="00D232CD" w:rsidRPr="00F935FD">
        <w:rPr>
          <w:rFonts w:ascii="Times New Roman" w:eastAsiaTheme="minorEastAsia" w:hAnsi="Times New Roman" w:cs="Times New Roman"/>
          <w:i/>
          <w:iCs/>
        </w:rPr>
        <w:t>dAIC</w:t>
      </w:r>
      <w:proofErr w:type="spellEnd"/>
      <w:r w:rsidR="00D232CD" w:rsidRPr="00F935FD">
        <w:rPr>
          <w:rFonts w:ascii="Times New Roman" w:eastAsiaTheme="minorEastAsia" w:hAnsi="Times New Roman" w:cs="Times New Roman"/>
          <w:i/>
          <w:iCs/>
        </w:rPr>
        <w:t xml:space="preserve"> means a better model fit, with 0 being the best model fit for that simulated data. </w:t>
      </w:r>
      <w:r w:rsidR="00C637CD" w:rsidRPr="00F935FD">
        <w:rPr>
          <w:rFonts w:ascii="Times New Roman" w:eastAsiaTheme="minorEastAsia" w:hAnsi="Times New Roman" w:cs="Times New Roman"/>
          <w:i/>
          <w:iCs/>
        </w:rPr>
        <w:t>Models</w:t>
      </w:r>
      <w:r w:rsidR="00D232CD" w:rsidRPr="00F935FD">
        <w:rPr>
          <w:rFonts w:ascii="Times New Roman" w:eastAsiaTheme="minorEastAsia" w:hAnsi="Times New Roman" w:cs="Times New Roman"/>
          <w:i/>
          <w:iCs/>
        </w:rPr>
        <w:t xml:space="preserve"> are summarized into three classes (CD, CID, or CID+) although </w:t>
      </w:r>
      <w:commentRangeStart w:id="503"/>
      <w:r w:rsidR="00D232CD" w:rsidRPr="00F935FD">
        <w:rPr>
          <w:rFonts w:ascii="Times New Roman" w:eastAsiaTheme="minorEastAsia" w:hAnsi="Times New Roman" w:cs="Times New Roman"/>
          <w:i/>
          <w:iCs/>
        </w:rPr>
        <w:t xml:space="preserve">within each class models </w:t>
      </w:r>
      <w:r w:rsidR="0057322D" w:rsidRPr="00F935FD">
        <w:rPr>
          <w:rFonts w:ascii="Times New Roman" w:eastAsiaTheme="minorEastAsia" w:hAnsi="Times New Roman" w:cs="Times New Roman"/>
          <w:i/>
          <w:iCs/>
        </w:rPr>
        <w:t xml:space="preserve">there are </w:t>
      </w:r>
      <w:r w:rsidR="00D232CD" w:rsidRPr="00F935FD">
        <w:rPr>
          <w:rFonts w:ascii="Times New Roman" w:eastAsiaTheme="minorEastAsia" w:hAnsi="Times New Roman" w:cs="Times New Roman"/>
          <w:i/>
          <w:iCs/>
        </w:rPr>
        <w:t>different model structures</w:t>
      </w:r>
      <w:r w:rsidR="00195121" w:rsidRPr="00F935FD">
        <w:rPr>
          <w:rFonts w:ascii="Times New Roman" w:eastAsiaTheme="minorEastAsia" w:hAnsi="Times New Roman" w:cs="Times New Roman"/>
          <w:i/>
          <w:iCs/>
        </w:rPr>
        <w:t xml:space="preserve"> (e.g., variable theta vs variable alpha – see table </w:t>
      </w:r>
      <w:commentRangeEnd w:id="503"/>
      <w:r w:rsidR="00136E01">
        <w:rPr>
          <w:rStyle w:val="CommentReference"/>
        </w:rPr>
        <w:commentReference w:id="503"/>
      </w:r>
      <w:r w:rsidR="00195121" w:rsidRPr="00F935FD">
        <w:rPr>
          <w:rFonts w:ascii="Times New Roman" w:eastAsiaTheme="minorEastAsia" w:hAnsi="Times New Roman" w:cs="Times New Roman"/>
          <w:i/>
          <w:iCs/>
        </w:rPr>
        <w:t>1)</w:t>
      </w:r>
      <w:r w:rsidR="00D232CD" w:rsidRPr="00F935FD">
        <w:rPr>
          <w:rFonts w:ascii="Times New Roman" w:eastAsiaTheme="minorEastAsia" w:hAnsi="Times New Roman" w:cs="Times New Roman"/>
          <w:i/>
          <w:iCs/>
        </w:rPr>
        <w:t xml:space="preserve">. </w:t>
      </w:r>
      <w:r w:rsidR="008314B7" w:rsidRPr="00F935FD">
        <w:rPr>
          <w:rFonts w:ascii="Times New Roman" w:eastAsiaTheme="minorEastAsia" w:hAnsi="Times New Roman" w:cs="Times New Roman"/>
          <w:i/>
          <w:iCs/>
        </w:rPr>
        <w:t xml:space="preserve">a) </w:t>
      </w:r>
      <w:r w:rsidR="00B5778E" w:rsidRPr="00F935FD">
        <w:rPr>
          <w:rFonts w:ascii="Times New Roman" w:eastAsiaTheme="minorEastAsia" w:hAnsi="Times New Roman" w:cs="Times New Roman"/>
          <w:i/>
          <w:iCs/>
        </w:rPr>
        <w:t xml:space="preserve">The simulating model is character dependent. The percent best fit </w:t>
      </w:r>
      <w:r w:rsidR="00C2106E" w:rsidRPr="00F935FD">
        <w:rPr>
          <w:rFonts w:ascii="Times New Roman" w:eastAsiaTheme="minorEastAsia" w:hAnsi="Times New Roman" w:cs="Times New Roman"/>
          <w:i/>
          <w:iCs/>
        </w:rPr>
        <w:t xml:space="preserve">(proportion from each class with </w:t>
      </w:r>
      <w:proofErr w:type="spellStart"/>
      <w:r w:rsidR="00C2106E" w:rsidRPr="00F935FD">
        <w:rPr>
          <w:rFonts w:ascii="Times New Roman" w:eastAsiaTheme="minorEastAsia" w:hAnsi="Times New Roman" w:cs="Times New Roman"/>
          <w:i/>
          <w:iCs/>
        </w:rPr>
        <w:t>dAIC</w:t>
      </w:r>
      <w:proofErr w:type="spellEnd"/>
      <w:r w:rsidR="00C2106E" w:rsidRPr="00F935FD">
        <w:rPr>
          <w:rFonts w:ascii="Times New Roman" w:eastAsiaTheme="minorEastAsia" w:hAnsi="Times New Roman" w:cs="Times New Roman"/>
          <w:i/>
          <w:iCs/>
        </w:rPr>
        <w:t xml:space="preserve"> = 0)</w:t>
      </w:r>
      <w:r w:rsidR="003B58CB" w:rsidRPr="00F935FD">
        <w:rPr>
          <w:rFonts w:ascii="Times New Roman" w:eastAsiaTheme="minorEastAsia" w:hAnsi="Times New Roman" w:cs="Times New Roman"/>
          <w:i/>
          <w:iCs/>
        </w:rPr>
        <w:t xml:space="preserve"> </w:t>
      </w:r>
      <w:r w:rsidR="00B5778E" w:rsidRPr="00F935FD">
        <w:rPr>
          <w:rFonts w:ascii="Times New Roman" w:eastAsiaTheme="minorEastAsia" w:hAnsi="Times New Roman" w:cs="Times New Roman"/>
          <w:i/>
          <w:iCs/>
        </w:rPr>
        <w:t xml:space="preserve">for each model class was </w:t>
      </w:r>
      <m:oMath>
        <m:r>
          <w:rPr>
            <w:rFonts w:ascii="Cambria Math" w:eastAsiaTheme="minorEastAsia" w:hAnsi="Cambria Math" w:cs="Times New Roman"/>
          </w:rPr>
          <m:t>68.75%</m:t>
        </m:r>
      </m:oMath>
      <w:r w:rsidR="00B5778E" w:rsidRPr="00F935FD">
        <w:rPr>
          <w:rFonts w:ascii="Times New Roman" w:eastAsiaTheme="minorEastAsia" w:hAnsi="Times New Roman" w:cs="Times New Roman"/>
          <w:i/>
          <w:iCs/>
        </w:rPr>
        <w:t xml:space="preserve"> CD, </w:t>
      </w:r>
      <m:oMath>
        <m:r>
          <w:rPr>
            <w:rFonts w:ascii="Cambria Math" w:eastAsiaTheme="minorEastAsia" w:hAnsi="Cambria Math" w:cs="Times New Roman"/>
          </w:rPr>
          <m:t>24.75%</m:t>
        </m:r>
      </m:oMath>
      <w:r w:rsidR="00B5778E" w:rsidRPr="00F935FD">
        <w:rPr>
          <w:rFonts w:ascii="Times New Roman" w:eastAsiaTheme="minorEastAsia" w:hAnsi="Times New Roman" w:cs="Times New Roman"/>
          <w:i/>
          <w:iCs/>
        </w:rPr>
        <w:t xml:space="preserve"> CID, and </w:t>
      </w:r>
      <m:oMath>
        <m:r>
          <w:rPr>
            <w:rFonts w:ascii="Cambria Math" w:eastAsiaTheme="minorEastAsia" w:hAnsi="Cambria Math" w:cs="Times New Roman"/>
          </w:rPr>
          <m:t>6.5%</m:t>
        </m:r>
      </m:oMath>
      <w:r w:rsidR="00B5778E" w:rsidRPr="00F935FD">
        <w:rPr>
          <w:rFonts w:ascii="Times New Roman" w:eastAsiaTheme="minorEastAsia" w:hAnsi="Times New Roman" w:cs="Times New Roman"/>
          <w:i/>
          <w:iCs/>
        </w:rPr>
        <w:t xml:space="preserve"> CID +. </w:t>
      </w:r>
      <w:r w:rsidR="008314B7" w:rsidRPr="00F935FD">
        <w:rPr>
          <w:rFonts w:ascii="Times New Roman" w:eastAsiaTheme="minorEastAsia" w:hAnsi="Times New Roman" w:cs="Times New Roman"/>
          <w:i/>
          <w:iCs/>
        </w:rPr>
        <w:t xml:space="preserve">b) </w:t>
      </w:r>
      <w:r w:rsidR="00AE7900" w:rsidRPr="00F935FD">
        <w:rPr>
          <w:rFonts w:ascii="Times New Roman" w:eastAsiaTheme="minorEastAsia" w:hAnsi="Times New Roman" w:cs="Times New Roman"/>
          <w:i/>
          <w:iCs/>
        </w:rPr>
        <w:t xml:space="preserve">The simulating model is character independent. The percent best fit for each model class was </w:t>
      </w:r>
      <m:oMath>
        <m:r>
          <w:rPr>
            <w:rFonts w:ascii="Cambria Math" w:eastAsiaTheme="minorEastAsia" w:hAnsi="Cambria Math" w:cs="Times New Roman"/>
          </w:rPr>
          <m:t>30%</m:t>
        </m:r>
      </m:oMath>
      <w:r w:rsidR="00AE7900" w:rsidRPr="00F935FD">
        <w:rPr>
          <w:rFonts w:ascii="Times New Roman" w:eastAsiaTheme="minorEastAsia" w:hAnsi="Times New Roman" w:cs="Times New Roman"/>
          <w:i/>
          <w:iCs/>
        </w:rPr>
        <w:t xml:space="preserve"> CD, </w:t>
      </w:r>
      <m:oMath>
        <m:r>
          <w:rPr>
            <w:rFonts w:ascii="Cambria Math" w:eastAsiaTheme="minorEastAsia" w:hAnsi="Cambria Math" w:cs="Times New Roman"/>
          </w:rPr>
          <m:t>68.</m:t>
        </m:r>
        <m:bar>
          <m:barPr>
            <m:pos m:val="top"/>
            <m:ctrlPr>
              <w:rPr>
                <w:rFonts w:ascii="Cambria Math" w:eastAsiaTheme="minorEastAsia" w:hAnsi="Cambria Math" w:cs="Times New Roman"/>
                <w:i/>
                <w:iCs/>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E7900" w:rsidRPr="00F935FD">
        <w:rPr>
          <w:rFonts w:ascii="Times New Roman" w:eastAsiaTheme="minorEastAsia" w:hAnsi="Times New Roman" w:cs="Times New Roman"/>
          <w:i/>
          <w:iCs/>
        </w:rPr>
        <w:t xml:space="preserve"> CID, and </w:t>
      </w:r>
      <m:oMath>
        <m:r>
          <w:rPr>
            <w:rFonts w:ascii="Cambria Math" w:eastAsiaTheme="minorEastAsia" w:hAnsi="Cambria Math" w:cs="Times New Roman"/>
          </w:rPr>
          <m:t>1.</m:t>
        </m:r>
        <m:bar>
          <m:barPr>
            <m:pos m:val="top"/>
            <m:ctrlPr>
              <w:rPr>
                <w:rFonts w:ascii="Cambria Math" w:eastAsiaTheme="minorEastAsia" w:hAnsi="Cambria Math" w:cs="Times New Roman"/>
                <w:i/>
                <w:iCs/>
              </w:rPr>
            </m:ctrlPr>
          </m:barPr>
          <m:e>
            <m:r>
              <w:rPr>
                <w:rFonts w:ascii="Cambria Math" w:eastAsiaTheme="minorEastAsia" w:hAnsi="Cambria Math" w:cs="Times New Roman"/>
              </w:rPr>
              <m:t>6</m:t>
            </m:r>
          </m:e>
        </m:bar>
        <m:r>
          <w:rPr>
            <w:rFonts w:ascii="Cambria Math" w:eastAsiaTheme="minorEastAsia" w:hAnsi="Cambria Math" w:cs="Times New Roman"/>
          </w:rPr>
          <m:t>%</m:t>
        </m:r>
      </m:oMath>
      <w:r w:rsidR="00AE7900" w:rsidRPr="00F935FD">
        <w:rPr>
          <w:rFonts w:ascii="Times New Roman" w:eastAsiaTheme="minorEastAsia" w:hAnsi="Times New Roman" w:cs="Times New Roman"/>
          <w:i/>
          <w:iCs/>
        </w:rPr>
        <w:t xml:space="preserve"> CID +.</w:t>
      </w:r>
      <w:r w:rsidR="00876B42" w:rsidRPr="00F935FD">
        <w:rPr>
          <w:rFonts w:ascii="Times New Roman" w:eastAsiaTheme="minorEastAsia" w:hAnsi="Times New Roman" w:cs="Times New Roman"/>
          <w:i/>
          <w:iCs/>
        </w:rPr>
        <w:t xml:space="preserve"> </w:t>
      </w:r>
      <w:r w:rsidR="008314B7" w:rsidRPr="00F935FD">
        <w:rPr>
          <w:rFonts w:ascii="Times New Roman" w:eastAsiaTheme="minorEastAsia" w:hAnsi="Times New Roman" w:cs="Times New Roman"/>
          <w:i/>
          <w:iCs/>
        </w:rPr>
        <w:t>c)</w:t>
      </w:r>
      <w:r w:rsidR="00A443A3" w:rsidRPr="00F935FD">
        <w:rPr>
          <w:rFonts w:ascii="Times New Roman" w:eastAsiaTheme="minorEastAsia" w:hAnsi="Times New Roman" w:cs="Times New Roman"/>
          <w:i/>
          <w:iCs/>
        </w:rPr>
        <w:t xml:space="preserve"> The simulating model is character independent. The percent best fit for each model class was </w:t>
      </w:r>
      <m:oMath>
        <m:r>
          <w:rPr>
            <w:rFonts w:ascii="Cambria Math" w:eastAsiaTheme="minorEastAsia" w:hAnsi="Cambria Math" w:cs="Times New Roman"/>
          </w:rPr>
          <m:t>45.8</m:t>
        </m:r>
        <m:bar>
          <m:barPr>
            <m:pos m:val="top"/>
            <m:ctrlPr>
              <w:rPr>
                <w:rFonts w:ascii="Cambria Math" w:eastAsiaTheme="minorEastAsia" w:hAnsi="Cambria Math" w:cs="Times New Roman"/>
                <w:i/>
                <w:iCs/>
              </w:rPr>
            </m:ctrlPr>
          </m:barPr>
          <m:e>
            <m:r>
              <w:rPr>
                <w:rFonts w:ascii="Cambria Math" w:eastAsiaTheme="minorEastAsia" w:hAnsi="Cambria Math" w:cs="Times New Roman"/>
              </w:rPr>
              <m:t>3</m:t>
            </m:r>
          </m:e>
        </m:bar>
        <m:r>
          <w:rPr>
            <w:rFonts w:ascii="Cambria Math" w:eastAsiaTheme="minorEastAsia" w:hAnsi="Cambria Math" w:cs="Times New Roman"/>
          </w:rPr>
          <m:t>%</m:t>
        </m:r>
      </m:oMath>
      <w:r w:rsidR="00A443A3" w:rsidRPr="00F935FD">
        <w:rPr>
          <w:rFonts w:ascii="Times New Roman" w:eastAsiaTheme="minorEastAsia" w:hAnsi="Times New Roman" w:cs="Times New Roman"/>
          <w:i/>
          <w:iCs/>
        </w:rPr>
        <w:t xml:space="preserve"> CD, </w:t>
      </w:r>
      <m:oMath>
        <m:r>
          <w:rPr>
            <w:rFonts w:ascii="Cambria Math" w:eastAsiaTheme="minorEastAsia" w:hAnsi="Cambria Math" w:cs="Times New Roman"/>
          </w:rPr>
          <m:t>44.7</m:t>
        </m:r>
        <m:bar>
          <m:barPr>
            <m:pos m:val="top"/>
            <m:ctrlPr>
              <w:rPr>
                <w:rFonts w:ascii="Cambria Math" w:eastAsiaTheme="minorEastAsia" w:hAnsi="Cambria Math" w:cs="Times New Roman"/>
                <w:i/>
                <w:iCs/>
              </w:rPr>
            </m:ctrlPr>
          </m:barPr>
          <m:e>
            <m:r>
              <w:rPr>
                <w:rFonts w:ascii="Cambria Math" w:eastAsiaTheme="minorEastAsia" w:hAnsi="Cambria Math" w:cs="Times New Roman"/>
              </w:rPr>
              <m:t>2</m:t>
            </m:r>
          </m:e>
        </m:bar>
        <m:r>
          <w:rPr>
            <w:rFonts w:ascii="Cambria Math" w:eastAsiaTheme="minorEastAsia" w:hAnsi="Cambria Math" w:cs="Times New Roman"/>
          </w:rPr>
          <m:t>%</m:t>
        </m:r>
      </m:oMath>
      <w:r w:rsidR="00A443A3" w:rsidRPr="00F935FD">
        <w:rPr>
          <w:rFonts w:ascii="Times New Roman" w:eastAsiaTheme="minorEastAsia" w:hAnsi="Times New Roman" w:cs="Times New Roman"/>
          <w:i/>
          <w:iCs/>
        </w:rPr>
        <w:t xml:space="preserve"> CID, and </w:t>
      </w:r>
      <m:oMath>
        <m:r>
          <w:rPr>
            <w:rFonts w:ascii="Cambria Math" w:eastAsiaTheme="minorEastAsia" w:hAnsi="Cambria Math" w:cs="Times New Roman"/>
          </w:rPr>
          <m:t>9.</m:t>
        </m:r>
        <m:bar>
          <m:barPr>
            <m:pos m:val="top"/>
            <m:ctrlPr>
              <w:rPr>
                <w:rFonts w:ascii="Cambria Math" w:eastAsiaTheme="minorEastAsia" w:hAnsi="Cambria Math" w:cs="Times New Roman"/>
                <w:i/>
                <w:iCs/>
              </w:rPr>
            </m:ctrlPr>
          </m:barPr>
          <m:e>
            <m:r>
              <w:rPr>
                <w:rFonts w:ascii="Cambria Math" w:eastAsiaTheme="minorEastAsia" w:hAnsi="Cambria Math" w:cs="Times New Roman"/>
              </w:rPr>
              <m:t>4</m:t>
            </m:r>
          </m:e>
        </m:bar>
        <m:r>
          <w:rPr>
            <w:rFonts w:ascii="Cambria Math" w:eastAsiaTheme="minorEastAsia" w:hAnsi="Cambria Math" w:cs="Times New Roman"/>
          </w:rPr>
          <m:t>%</m:t>
        </m:r>
      </m:oMath>
      <w:r w:rsidR="00A443A3" w:rsidRPr="00F935FD">
        <w:rPr>
          <w:rFonts w:ascii="Times New Roman" w:eastAsiaTheme="minorEastAsia" w:hAnsi="Times New Roman" w:cs="Times New Roman"/>
          <w:i/>
          <w:iCs/>
        </w:rPr>
        <w:t xml:space="preserve"> CID +.</w:t>
      </w:r>
      <w:ins w:id="504" w:author="O'Meara, Brian C" w:date="2021-12-05T23:55:00Z">
        <w:r w:rsidR="00FB2680">
          <w:rPr>
            <w:rFonts w:ascii="Times New Roman" w:eastAsiaTheme="minorEastAsia" w:hAnsi="Times New Roman" w:cs="Times New Roman"/>
            <w:i/>
            <w:iCs/>
          </w:rPr>
          <w:t xml:space="preserve"> These are values for our </w:t>
        </w:r>
        <w:proofErr w:type="gramStart"/>
        <w:r w:rsidR="00FB2680">
          <w:rPr>
            <w:rFonts w:ascii="Times New Roman" w:eastAsiaTheme="minorEastAsia" w:hAnsi="Times New Roman" w:cs="Times New Roman"/>
            <w:i/>
            <w:iCs/>
          </w:rPr>
          <w:t>particular simulation</w:t>
        </w:r>
        <w:proofErr w:type="gramEnd"/>
        <w:r w:rsidR="00FB2680">
          <w:rPr>
            <w:rFonts w:ascii="Times New Roman" w:eastAsiaTheme="minorEastAsia" w:hAnsi="Times New Roman" w:cs="Times New Roman"/>
            <w:i/>
            <w:iCs/>
          </w:rPr>
          <w:t xml:space="preserve"> conditions; one could use </w:t>
        </w:r>
      </w:ins>
      <w:ins w:id="505" w:author="O'Meara, Brian C" w:date="2021-12-05T23:56:00Z">
        <w:r w:rsidR="00FB2680">
          <w:rPr>
            <w:rFonts w:ascii="Times New Roman" w:eastAsiaTheme="minorEastAsia" w:hAnsi="Times New Roman" w:cs="Times New Roman"/>
            <w:i/>
            <w:iCs/>
          </w:rPr>
          <w:t>conditions</w:t>
        </w:r>
      </w:ins>
      <w:ins w:id="506" w:author="O'Meara, Brian C" w:date="2021-12-05T23:55:00Z">
        <w:r w:rsidR="00FB2680">
          <w:rPr>
            <w:rFonts w:ascii="Times New Roman" w:eastAsiaTheme="minorEastAsia" w:hAnsi="Times New Roman" w:cs="Times New Roman"/>
            <w:i/>
            <w:iCs/>
          </w:rPr>
          <w:t xml:space="preserve"> where CD was more or less like </w:t>
        </w:r>
      </w:ins>
      <w:ins w:id="507" w:author="O'Meara, Brian C" w:date="2021-12-05T23:56:00Z">
        <w:r w:rsidR="00FB2680">
          <w:rPr>
            <w:rFonts w:ascii="Times New Roman" w:eastAsiaTheme="minorEastAsia" w:hAnsi="Times New Roman" w:cs="Times New Roman"/>
            <w:i/>
            <w:iCs/>
          </w:rPr>
          <w:t>CID models to make it harder or easier to detect the difference between them, for example.</w:t>
        </w:r>
      </w:ins>
    </w:p>
    <w:p w14:paraId="774A89E8" w14:textId="105504EB" w:rsidR="003F6E5E" w:rsidRDefault="003F6E5E" w:rsidP="00F51B9B">
      <w:pPr>
        <w:spacing w:line="360" w:lineRule="auto"/>
        <w:outlineLvl w:val="0"/>
        <w:rPr>
          <w:rFonts w:ascii="Times New Roman" w:eastAsiaTheme="minorEastAsia" w:hAnsi="Times New Roman" w:cs="Times New Roman"/>
          <w:u w:val="single"/>
        </w:rPr>
      </w:pPr>
      <w:r>
        <w:rPr>
          <w:rFonts w:ascii="Times New Roman" w:eastAsiaTheme="minorEastAsia" w:hAnsi="Times New Roman" w:cs="Times New Roman"/>
          <w:u w:val="single"/>
        </w:rPr>
        <w:t>Seed dispersal and climatic evolution</w:t>
      </w:r>
    </w:p>
    <w:p w14:paraId="4F2386D3" w14:textId="405E7148" w:rsidR="007C6B60" w:rsidRDefault="007C6B60"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ab/>
      </w:r>
      <w:r w:rsidR="00DC1B57">
        <w:rPr>
          <w:rFonts w:ascii="Times New Roman" w:eastAsiaTheme="minorEastAsia" w:hAnsi="Times New Roman" w:cs="Times New Roman"/>
        </w:rPr>
        <w:t xml:space="preserve">Our </w:t>
      </w:r>
      <w:r w:rsidR="002A0192">
        <w:rPr>
          <w:rFonts w:ascii="Times New Roman" w:eastAsiaTheme="minorEastAsia" w:hAnsi="Times New Roman" w:cs="Times New Roman"/>
        </w:rPr>
        <w:t xml:space="preserve">results were nearly identical to what our previous study had found.  We found that the phenotypic optima for fleshy fruits was an AI of </w:t>
      </w:r>
      <w:commentRangeStart w:id="508"/>
      <w:r w:rsidR="00AE7492" w:rsidRPr="00AE7492">
        <w:rPr>
          <w:rFonts w:ascii="Times New Roman" w:eastAsiaTheme="minorEastAsia" w:hAnsi="Times New Roman" w:cs="Times New Roman"/>
        </w:rPr>
        <w:t>0.59</w:t>
      </w:r>
      <w:r w:rsidR="00AE7492">
        <w:rPr>
          <w:rFonts w:ascii="Times New Roman" w:eastAsiaTheme="minorEastAsia" w:hAnsi="Times New Roman" w:cs="Times New Roman"/>
        </w:rPr>
        <w:t xml:space="preserve"> </w:t>
      </w:r>
      <w:commentRangeEnd w:id="508"/>
      <w:r w:rsidR="00AB0B66">
        <w:rPr>
          <w:rStyle w:val="CommentReference"/>
        </w:rPr>
        <w:commentReference w:id="508"/>
      </w:r>
      <w:r w:rsidR="002A0192">
        <w:rPr>
          <w:rFonts w:ascii="Times New Roman" w:eastAsiaTheme="minorEastAsia" w:hAnsi="Times New Roman" w:cs="Times New Roman"/>
        </w:rPr>
        <w:t xml:space="preserve">compared to dry fruits which had </w:t>
      </w:r>
      <w:r w:rsidR="00204E7E" w:rsidRPr="00204E7E">
        <w:rPr>
          <w:rFonts w:ascii="Times New Roman" w:eastAsiaTheme="minorEastAsia" w:hAnsi="Times New Roman" w:cs="Times New Roman"/>
        </w:rPr>
        <w:t>1.044</w:t>
      </w:r>
      <w:r w:rsidR="002A0192">
        <w:rPr>
          <w:rFonts w:ascii="Times New Roman" w:eastAsiaTheme="minorEastAsia" w:hAnsi="Times New Roman" w:cs="Times New Roman"/>
        </w:rPr>
        <w:t>. This corresponds to a more humid environment of dry fruits which although consistent with our previous findings, remains counterintuitive from our expectations. Furthermore, we found that dry fruits were l</w:t>
      </w:r>
      <w:commentRangeStart w:id="509"/>
      <w:r w:rsidR="002A0192">
        <w:rPr>
          <w:rFonts w:ascii="Times New Roman" w:eastAsiaTheme="minorEastAsia" w:hAnsi="Times New Roman" w:cs="Times New Roman"/>
        </w:rPr>
        <w:t xml:space="preserve">ess </w:t>
      </w:r>
      <w:r w:rsidR="008747DE">
        <w:rPr>
          <w:rFonts w:ascii="Times New Roman" w:eastAsiaTheme="minorEastAsia" w:hAnsi="Times New Roman" w:cs="Times New Roman"/>
        </w:rPr>
        <w:t>variable</w:t>
      </w:r>
      <w:commentRangeEnd w:id="509"/>
      <w:r w:rsidR="00AB0B66">
        <w:rPr>
          <w:rStyle w:val="CommentReference"/>
        </w:rPr>
        <w:commentReference w:id="509"/>
      </w:r>
      <w:r w:rsidR="002A0192">
        <w:rPr>
          <w:rFonts w:ascii="Times New Roman" w:eastAsiaTheme="minorEastAsia" w:hAnsi="Times New Roman" w:cs="Times New Roman"/>
        </w:rPr>
        <w:t xml:space="preserve"> in their climatic niche evolution </w:t>
      </w:r>
      <w:r w:rsidR="00AF03AA">
        <w:rPr>
          <w:rFonts w:ascii="Times New Roman" w:eastAsiaTheme="minorEastAsia" w:hAnsi="Times New Roman" w:cs="Times New Roman"/>
        </w:rPr>
        <w:t>(</w:t>
      </w:r>
      <w:commentRangeStart w:id="510"/>
      <w:r w:rsidR="000750B5">
        <w:rPr>
          <w:rFonts w:ascii="Times New Roman" w:eastAsiaTheme="minorEastAsia" w:hAnsi="Times New Roman" w:cs="Times New Roman"/>
        </w:rPr>
        <w:t xml:space="preserve">sigma squared = </w:t>
      </w:r>
      <w:r w:rsidR="0075475D" w:rsidRPr="0075475D">
        <w:rPr>
          <w:rFonts w:ascii="Times New Roman" w:eastAsiaTheme="minorEastAsia" w:hAnsi="Times New Roman" w:cs="Times New Roman"/>
        </w:rPr>
        <w:t>0.025</w:t>
      </w:r>
      <w:commentRangeEnd w:id="510"/>
      <w:r w:rsidR="00AB0B66">
        <w:rPr>
          <w:rStyle w:val="CommentReference"/>
        </w:rPr>
        <w:commentReference w:id="510"/>
      </w:r>
      <w:r w:rsidR="000750B5">
        <w:rPr>
          <w:rFonts w:ascii="Times New Roman" w:eastAsiaTheme="minorEastAsia" w:hAnsi="Times New Roman" w:cs="Times New Roman"/>
        </w:rPr>
        <w:t>) compared to fleshy fruits (</w:t>
      </w:r>
      <w:r w:rsidR="003B6680">
        <w:rPr>
          <w:rFonts w:ascii="Times New Roman" w:eastAsiaTheme="minorEastAsia" w:hAnsi="Times New Roman" w:cs="Times New Roman"/>
        </w:rPr>
        <w:t xml:space="preserve">sigma squared = </w:t>
      </w:r>
      <w:r w:rsidR="00FC3E3F" w:rsidRPr="00FC3E3F">
        <w:rPr>
          <w:rFonts w:ascii="Times New Roman" w:eastAsiaTheme="minorEastAsia" w:hAnsi="Times New Roman" w:cs="Times New Roman"/>
        </w:rPr>
        <w:t>0.11</w:t>
      </w:r>
      <w:r w:rsidR="000750B5">
        <w:rPr>
          <w:rFonts w:ascii="Times New Roman" w:eastAsiaTheme="minorEastAsia" w:hAnsi="Times New Roman" w:cs="Times New Roman"/>
        </w:rPr>
        <w:t>)</w:t>
      </w:r>
      <w:r w:rsidR="00A424E9">
        <w:rPr>
          <w:rFonts w:ascii="Times New Roman" w:eastAsiaTheme="minorEastAsia" w:hAnsi="Times New Roman" w:cs="Times New Roman"/>
        </w:rPr>
        <w:t xml:space="preserve"> and more phylogenetically conserved (</w:t>
      </w:r>
      <w:commentRangeStart w:id="511"/>
      <w:proofErr w:type="spellStart"/>
      <w:r w:rsidR="00A424E9">
        <w:rPr>
          <w:rFonts w:ascii="Times New Roman" w:eastAsiaTheme="minorEastAsia" w:hAnsi="Times New Roman" w:cs="Times New Roman"/>
        </w:rPr>
        <w:t>alpha_dry</w:t>
      </w:r>
      <w:proofErr w:type="spellEnd"/>
      <w:r w:rsidR="00A424E9">
        <w:rPr>
          <w:rFonts w:ascii="Times New Roman" w:eastAsiaTheme="minorEastAsia" w:hAnsi="Times New Roman" w:cs="Times New Roman"/>
        </w:rPr>
        <w:t xml:space="preserve"> = </w:t>
      </w:r>
      <w:r w:rsidR="00BB15C5" w:rsidRPr="00BB15C5">
        <w:rPr>
          <w:rFonts w:ascii="Times New Roman" w:eastAsiaTheme="minorEastAsia" w:hAnsi="Times New Roman" w:cs="Times New Roman"/>
        </w:rPr>
        <w:t>0.038</w:t>
      </w:r>
      <w:r w:rsidR="00BB15C5">
        <w:rPr>
          <w:rFonts w:ascii="Times New Roman" w:eastAsiaTheme="minorEastAsia" w:hAnsi="Times New Roman" w:cs="Times New Roman"/>
        </w:rPr>
        <w:t xml:space="preserve"> </w:t>
      </w:r>
      <w:r w:rsidR="00A424E9">
        <w:rPr>
          <w:rFonts w:ascii="Times New Roman" w:eastAsiaTheme="minorEastAsia" w:hAnsi="Times New Roman" w:cs="Times New Roman"/>
        </w:rPr>
        <w:t xml:space="preserve">&gt; </w:t>
      </w:r>
      <w:proofErr w:type="spellStart"/>
      <w:r w:rsidR="00A424E9">
        <w:rPr>
          <w:rFonts w:ascii="Times New Roman" w:eastAsiaTheme="minorEastAsia" w:hAnsi="Times New Roman" w:cs="Times New Roman"/>
        </w:rPr>
        <w:t>alpha_flesh</w:t>
      </w:r>
      <w:proofErr w:type="spellEnd"/>
      <w:r w:rsidR="00A424E9">
        <w:rPr>
          <w:rFonts w:ascii="Times New Roman" w:eastAsiaTheme="minorEastAsia" w:hAnsi="Times New Roman" w:cs="Times New Roman"/>
        </w:rPr>
        <w:t xml:space="preserve"> = </w:t>
      </w:r>
      <w:r w:rsidR="00EF1E4E" w:rsidRPr="00EF1E4E">
        <w:rPr>
          <w:rFonts w:ascii="Times New Roman" w:eastAsiaTheme="minorEastAsia" w:hAnsi="Times New Roman" w:cs="Times New Roman"/>
        </w:rPr>
        <w:t>0.024</w:t>
      </w:r>
      <w:commentRangeEnd w:id="511"/>
      <w:r w:rsidR="00AB0B66">
        <w:rPr>
          <w:rStyle w:val="CommentReference"/>
        </w:rPr>
        <w:commentReference w:id="511"/>
      </w:r>
      <w:r w:rsidR="00A424E9">
        <w:rPr>
          <w:rFonts w:ascii="Times New Roman" w:eastAsiaTheme="minorEastAsia" w:hAnsi="Times New Roman" w:cs="Times New Roman"/>
        </w:rPr>
        <w:t>).</w:t>
      </w:r>
      <w:r w:rsidR="000750B5">
        <w:rPr>
          <w:rFonts w:ascii="Times New Roman" w:eastAsiaTheme="minorEastAsia" w:hAnsi="Times New Roman" w:cs="Times New Roman"/>
        </w:rPr>
        <w:t xml:space="preserve"> </w:t>
      </w:r>
      <w:r w:rsidR="00663C27">
        <w:rPr>
          <w:rFonts w:ascii="Times New Roman" w:eastAsiaTheme="minorEastAsia" w:hAnsi="Times New Roman" w:cs="Times New Roman"/>
        </w:rPr>
        <w:t>The</w:t>
      </w:r>
      <w:r w:rsidR="00D201DE">
        <w:rPr>
          <w:rFonts w:ascii="Times New Roman" w:eastAsiaTheme="minorEastAsia" w:hAnsi="Times New Roman" w:cs="Times New Roman"/>
        </w:rPr>
        <w:t xml:space="preserve"> values of </w:t>
      </w:r>
      <w:r w:rsidR="00E67B60">
        <w:rPr>
          <w:rFonts w:ascii="Times New Roman" w:eastAsiaTheme="minorEastAsia" w:hAnsi="Times New Roman" w:cs="Times New Roman"/>
        </w:rPr>
        <w:t>these</w:t>
      </w:r>
      <w:r w:rsidR="00900D29">
        <w:rPr>
          <w:rFonts w:ascii="Times New Roman" w:eastAsiaTheme="minorEastAsia" w:hAnsi="Times New Roman" w:cs="Times New Roman"/>
        </w:rPr>
        <w:t xml:space="preserve"> </w:t>
      </w:r>
      <w:r w:rsidR="002F6D78">
        <w:rPr>
          <w:rFonts w:ascii="Times New Roman" w:eastAsiaTheme="minorEastAsia" w:hAnsi="Times New Roman" w:cs="Times New Roman"/>
        </w:rPr>
        <w:t xml:space="preserve">parameter </w:t>
      </w:r>
      <w:r w:rsidR="004E1EFD">
        <w:rPr>
          <w:rFonts w:ascii="Times New Roman" w:eastAsiaTheme="minorEastAsia" w:hAnsi="Times New Roman" w:cs="Times New Roman"/>
        </w:rPr>
        <w:t>are</w:t>
      </w:r>
      <w:r w:rsidR="00900D29">
        <w:rPr>
          <w:rFonts w:ascii="Times New Roman" w:eastAsiaTheme="minorEastAsia" w:hAnsi="Times New Roman" w:cs="Times New Roman"/>
        </w:rPr>
        <w:t xml:space="preserve"> </w:t>
      </w:r>
      <w:r w:rsidR="000754DB">
        <w:rPr>
          <w:rFonts w:ascii="Times New Roman" w:eastAsiaTheme="minorEastAsia" w:hAnsi="Times New Roman" w:cs="Times New Roman"/>
        </w:rPr>
        <w:t xml:space="preserve">nearly </w:t>
      </w:r>
      <w:r w:rsidR="00307EC8">
        <w:rPr>
          <w:rFonts w:ascii="Times New Roman" w:eastAsiaTheme="minorEastAsia" w:hAnsi="Times New Roman" w:cs="Times New Roman"/>
        </w:rPr>
        <w:t>identical</w:t>
      </w:r>
      <w:r w:rsidR="000754DB">
        <w:rPr>
          <w:rFonts w:ascii="Times New Roman" w:eastAsiaTheme="minorEastAsia" w:hAnsi="Times New Roman" w:cs="Times New Roman"/>
        </w:rPr>
        <w:t xml:space="preserve"> </w:t>
      </w:r>
      <w:r w:rsidR="00307EC8">
        <w:rPr>
          <w:rFonts w:ascii="Times New Roman" w:eastAsiaTheme="minorEastAsia" w:hAnsi="Times New Roman" w:cs="Times New Roman"/>
        </w:rPr>
        <w:t xml:space="preserve">to </w:t>
      </w:r>
      <w:r w:rsidR="002F6D78">
        <w:rPr>
          <w:rFonts w:ascii="Times New Roman" w:eastAsiaTheme="minorEastAsia" w:hAnsi="Times New Roman" w:cs="Times New Roman"/>
        </w:rPr>
        <w:t xml:space="preserve">that of </w:t>
      </w:r>
      <w:r w:rsidR="00504C71">
        <w:rPr>
          <w:rFonts w:ascii="Times New Roman" w:eastAsiaTheme="minorEastAsia" w:hAnsi="Times New Roman" w:cs="Times New Roman"/>
        </w:rPr>
        <w:t xml:space="preserve">our </w:t>
      </w:r>
      <w:r w:rsidR="00900D29">
        <w:rPr>
          <w:rFonts w:ascii="Times New Roman" w:eastAsiaTheme="minorEastAsia" w:hAnsi="Times New Roman" w:cs="Times New Roman"/>
        </w:rPr>
        <w:t>previous study</w:t>
      </w:r>
      <w:r w:rsidR="00A0304F">
        <w:rPr>
          <w:rFonts w:ascii="Times New Roman" w:eastAsiaTheme="minorEastAsia" w:hAnsi="Times New Roman" w:cs="Times New Roman"/>
        </w:rPr>
        <w:t xml:space="preserve"> and </w:t>
      </w:r>
      <w:r w:rsidR="00E40E0D">
        <w:rPr>
          <w:rFonts w:ascii="Times New Roman" w:eastAsiaTheme="minorEastAsia" w:hAnsi="Times New Roman" w:cs="Times New Roman"/>
        </w:rPr>
        <w:t>corroborat</w:t>
      </w:r>
      <w:r w:rsidR="00A0304F">
        <w:rPr>
          <w:rFonts w:ascii="Times New Roman" w:eastAsiaTheme="minorEastAsia" w:hAnsi="Times New Roman" w:cs="Times New Roman"/>
        </w:rPr>
        <w:t>e</w:t>
      </w:r>
      <w:r w:rsidR="00E40E0D">
        <w:rPr>
          <w:rFonts w:ascii="Times New Roman" w:eastAsiaTheme="minorEastAsia" w:hAnsi="Times New Roman" w:cs="Times New Roman"/>
        </w:rPr>
        <w:t xml:space="preserve"> our finding that when the discrete and continuous </w:t>
      </w:r>
      <w:r w:rsidR="00E40E0D">
        <w:rPr>
          <w:rFonts w:ascii="Times New Roman" w:eastAsiaTheme="minorEastAsia" w:hAnsi="Times New Roman" w:cs="Times New Roman"/>
        </w:rPr>
        <w:lastRenderedPageBreak/>
        <w:t xml:space="preserve">characters are linked, stochastic maps based solely on the MLE of the discrete character provide </w:t>
      </w:r>
      <w:r w:rsidR="003805A3">
        <w:rPr>
          <w:rFonts w:ascii="Times New Roman" w:eastAsiaTheme="minorEastAsia" w:hAnsi="Times New Roman" w:cs="Times New Roman"/>
        </w:rPr>
        <w:t>mappings which also correspond to high continuous character probabilities.</w:t>
      </w:r>
      <w:r w:rsidR="000C103E">
        <w:rPr>
          <w:rFonts w:ascii="Times New Roman" w:eastAsiaTheme="minorEastAsia" w:hAnsi="Times New Roman" w:cs="Times New Roman"/>
        </w:rPr>
        <w:t xml:space="preserve"> </w:t>
      </w:r>
      <w:r w:rsidR="00CE21C4">
        <w:rPr>
          <w:rFonts w:ascii="Times New Roman" w:eastAsiaTheme="minorEastAsia" w:hAnsi="Times New Roman" w:cs="Times New Roman"/>
        </w:rPr>
        <w:t xml:space="preserve">Transitions to fleshy fruit occurred at 0.0017 </w:t>
      </w:r>
      <w:commentRangeStart w:id="512"/>
      <w:r w:rsidR="00CE21C4">
        <w:rPr>
          <w:rFonts w:ascii="Times New Roman" w:eastAsiaTheme="minorEastAsia" w:hAnsi="Times New Roman" w:cs="Times New Roman"/>
        </w:rPr>
        <w:t>transitions per million years</w:t>
      </w:r>
      <w:commentRangeEnd w:id="512"/>
      <w:r w:rsidR="00AB0B66">
        <w:rPr>
          <w:rStyle w:val="CommentReference"/>
        </w:rPr>
        <w:commentReference w:id="512"/>
      </w:r>
      <w:r w:rsidR="00CE21C4">
        <w:rPr>
          <w:rFonts w:ascii="Times New Roman" w:eastAsiaTheme="minorEastAsia" w:hAnsi="Times New Roman" w:cs="Times New Roman"/>
        </w:rPr>
        <w:t xml:space="preserve"> which is more than 6 times faster than transitions to dry fruits (</w:t>
      </w:r>
      <w:bookmarkStart w:id="513" w:name="OLE_LINK1"/>
      <w:bookmarkStart w:id="514" w:name="OLE_LINK2"/>
      <w:r w:rsidR="00CE21C4">
        <w:rPr>
          <w:rFonts w:ascii="Times New Roman" w:eastAsiaTheme="minorEastAsia" w:hAnsi="Times New Roman" w:cs="Times New Roman"/>
        </w:rPr>
        <w:t>0.</w:t>
      </w:r>
      <w:del w:id="515" w:author="O'Meara, Brian C" w:date="2021-12-05T23:59:00Z">
        <w:r w:rsidR="00CE21C4" w:rsidDel="00AB0B66">
          <w:rPr>
            <w:rFonts w:ascii="Times New Roman" w:eastAsiaTheme="minorEastAsia" w:hAnsi="Times New Roman" w:cs="Times New Roman"/>
          </w:rPr>
          <w:delText>000</w:delText>
        </w:r>
        <w:r w:rsidR="00D54578" w:rsidDel="00AB0B66">
          <w:rPr>
            <w:rFonts w:ascii="Times New Roman" w:eastAsiaTheme="minorEastAsia" w:hAnsi="Times New Roman" w:cs="Times New Roman"/>
          </w:rPr>
          <w:delText>28</w:delText>
        </w:r>
        <w:r w:rsidR="00CE21C4" w:rsidDel="00AB0B66">
          <w:rPr>
            <w:rFonts w:ascii="Times New Roman" w:eastAsiaTheme="minorEastAsia" w:hAnsi="Times New Roman" w:cs="Times New Roman"/>
          </w:rPr>
          <w:delText xml:space="preserve"> </w:delText>
        </w:r>
      </w:del>
      <w:ins w:id="516" w:author="O'Meara, Brian C" w:date="2021-12-05T23:59:00Z">
        <w:r w:rsidR="00AB0B66">
          <w:rPr>
            <w:rFonts w:ascii="Times New Roman" w:eastAsiaTheme="minorEastAsia" w:hAnsi="Times New Roman" w:cs="Times New Roman"/>
          </w:rPr>
          <w:t>000</w:t>
        </w:r>
        <w:r w:rsidR="00AB0B66">
          <w:rPr>
            <w:rFonts w:ascii="Times New Roman" w:eastAsiaTheme="minorEastAsia" w:hAnsi="Times New Roman" w:cs="Times New Roman"/>
          </w:rPr>
          <w:t>3</w:t>
        </w:r>
        <w:bookmarkEnd w:id="513"/>
        <w:bookmarkEnd w:id="514"/>
        <w:r w:rsidR="00AB0B66">
          <w:rPr>
            <w:rFonts w:ascii="Times New Roman" w:eastAsiaTheme="minorEastAsia" w:hAnsi="Times New Roman" w:cs="Times New Roman"/>
          </w:rPr>
          <w:t xml:space="preserve"> </w:t>
        </w:r>
      </w:ins>
      <w:r w:rsidR="00CE21C4">
        <w:rPr>
          <w:rFonts w:ascii="Times New Roman" w:eastAsiaTheme="minorEastAsia" w:hAnsi="Times New Roman" w:cs="Times New Roman"/>
        </w:rPr>
        <w:t xml:space="preserve">transitions per million years). But in both cases, the average waiting time to the next transition is much </w:t>
      </w:r>
      <w:commentRangeStart w:id="517"/>
      <w:r w:rsidR="00CE21C4">
        <w:rPr>
          <w:rFonts w:ascii="Times New Roman" w:eastAsiaTheme="minorEastAsia" w:hAnsi="Times New Roman" w:cs="Times New Roman"/>
        </w:rPr>
        <w:t>greater than the height of the tree</w:t>
      </w:r>
      <w:commentRangeEnd w:id="517"/>
      <w:r w:rsidR="00AB0B66">
        <w:rPr>
          <w:rStyle w:val="CommentReference"/>
        </w:rPr>
        <w:commentReference w:id="517"/>
      </w:r>
      <w:r w:rsidR="00CE21C4">
        <w:rPr>
          <w:rFonts w:ascii="Times New Roman" w:eastAsiaTheme="minorEastAsia" w:hAnsi="Times New Roman" w:cs="Times New Roman"/>
        </w:rPr>
        <w:t xml:space="preserve"> (117.3 MY)</w:t>
      </w:r>
      <w:r w:rsidR="00B77950">
        <w:rPr>
          <w:rFonts w:ascii="Times New Roman" w:eastAsiaTheme="minorEastAsia" w:hAnsi="Times New Roman" w:cs="Times New Roman"/>
        </w:rPr>
        <w:t xml:space="preserve"> suggesting few transitions </w:t>
      </w:r>
      <w:r w:rsidR="00192FC3">
        <w:rPr>
          <w:rFonts w:ascii="Times New Roman" w:eastAsiaTheme="minorEastAsia" w:hAnsi="Times New Roman" w:cs="Times New Roman"/>
        </w:rPr>
        <w:t xml:space="preserve">between fruit types </w:t>
      </w:r>
      <w:r w:rsidR="00B77950">
        <w:rPr>
          <w:rFonts w:ascii="Times New Roman" w:eastAsiaTheme="minorEastAsia" w:hAnsi="Times New Roman" w:cs="Times New Roman"/>
        </w:rPr>
        <w:t xml:space="preserve">throughout the </w:t>
      </w:r>
      <w:r w:rsidR="00554B15">
        <w:rPr>
          <w:rFonts w:ascii="Times New Roman" w:eastAsiaTheme="minorEastAsia" w:hAnsi="Times New Roman" w:cs="Times New Roman"/>
        </w:rPr>
        <w:t>Ericaceae’s</w:t>
      </w:r>
      <w:r w:rsidR="00B77950">
        <w:rPr>
          <w:rFonts w:ascii="Times New Roman" w:eastAsiaTheme="minorEastAsia" w:hAnsi="Times New Roman" w:cs="Times New Roman"/>
        </w:rPr>
        <w:t xml:space="preserve"> history</w:t>
      </w:r>
      <w:r w:rsidR="00CE21C4">
        <w:rPr>
          <w:rFonts w:ascii="Times New Roman" w:eastAsiaTheme="minorEastAsia" w:hAnsi="Times New Roman" w:cs="Times New Roman"/>
        </w:rPr>
        <w:t>.</w:t>
      </w:r>
      <w:r w:rsidR="00DD52CF">
        <w:rPr>
          <w:rFonts w:ascii="Times New Roman" w:eastAsiaTheme="minorEastAsia" w:hAnsi="Times New Roman" w:cs="Times New Roman"/>
        </w:rPr>
        <w:t xml:space="preserve"> </w:t>
      </w:r>
    </w:p>
    <w:tbl>
      <w:tblPr>
        <w:tblW w:w="7256" w:type="dxa"/>
        <w:tblLook w:val="04A0" w:firstRow="1" w:lastRow="0" w:firstColumn="1" w:lastColumn="0" w:noHBand="0" w:noVBand="1"/>
      </w:tblPr>
      <w:tblGrid>
        <w:gridCol w:w="907"/>
        <w:gridCol w:w="907"/>
        <w:gridCol w:w="907"/>
        <w:gridCol w:w="907"/>
        <w:gridCol w:w="907"/>
        <w:gridCol w:w="907"/>
        <w:gridCol w:w="907"/>
        <w:gridCol w:w="907"/>
      </w:tblGrid>
      <w:tr w:rsidR="00900D29" w:rsidRPr="00900D29" w14:paraId="461BB8C8" w14:textId="77777777" w:rsidTr="00900D29">
        <w:trPr>
          <w:trHeight w:val="113"/>
        </w:trPr>
        <w:tc>
          <w:tcPr>
            <w:tcW w:w="907" w:type="dxa"/>
            <w:tcBorders>
              <w:top w:val="nil"/>
              <w:left w:val="nil"/>
              <w:bottom w:val="nil"/>
              <w:right w:val="nil"/>
            </w:tcBorders>
            <w:shd w:val="clear" w:color="auto" w:fill="auto"/>
            <w:noWrap/>
            <w:vAlign w:val="bottom"/>
            <w:hideMark/>
          </w:tcPr>
          <w:p w14:paraId="5C043031" w14:textId="136EB62B" w:rsidR="00900D29" w:rsidRPr="00900D29" w:rsidRDefault="005F2578" w:rsidP="00900D29">
            <w:pPr>
              <w:rPr>
                <w:rFonts w:ascii="Times New Roman" w:eastAsia="Times New Roman" w:hAnsi="Times New Roman" w:cs="Times New Roman"/>
                <w:sz w:val="18"/>
                <w:szCs w:val="18"/>
                <w:lang w:val="en-CA"/>
              </w:rPr>
            </w:pPr>
            <w:r>
              <w:rPr>
                <w:rFonts w:ascii="Times New Roman" w:eastAsia="Times New Roman" w:hAnsi="Times New Roman" w:cs="Times New Roman"/>
                <w:sz w:val="18"/>
                <w:szCs w:val="18"/>
                <w:lang w:val="en-CA"/>
              </w:rPr>
              <w:t>model</w:t>
            </w:r>
          </w:p>
        </w:tc>
        <w:tc>
          <w:tcPr>
            <w:tcW w:w="907" w:type="dxa"/>
            <w:tcBorders>
              <w:top w:val="nil"/>
              <w:left w:val="nil"/>
              <w:bottom w:val="nil"/>
              <w:right w:val="nil"/>
            </w:tcBorders>
            <w:shd w:val="clear" w:color="auto" w:fill="auto"/>
            <w:noWrap/>
            <w:vAlign w:val="bottom"/>
            <w:hideMark/>
          </w:tcPr>
          <w:p w14:paraId="27B9A1B7"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np</w:t>
            </w:r>
          </w:p>
        </w:tc>
        <w:tc>
          <w:tcPr>
            <w:tcW w:w="907" w:type="dxa"/>
            <w:tcBorders>
              <w:top w:val="nil"/>
              <w:left w:val="nil"/>
              <w:bottom w:val="nil"/>
              <w:right w:val="nil"/>
            </w:tcBorders>
            <w:shd w:val="clear" w:color="auto" w:fill="auto"/>
            <w:noWrap/>
            <w:vAlign w:val="bottom"/>
            <w:hideMark/>
          </w:tcPr>
          <w:p w14:paraId="177DC220"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lnLik</w:t>
            </w:r>
            <w:proofErr w:type="spellEnd"/>
          </w:p>
        </w:tc>
        <w:tc>
          <w:tcPr>
            <w:tcW w:w="907" w:type="dxa"/>
            <w:tcBorders>
              <w:top w:val="nil"/>
              <w:left w:val="nil"/>
              <w:bottom w:val="nil"/>
              <w:right w:val="nil"/>
            </w:tcBorders>
            <w:shd w:val="clear" w:color="auto" w:fill="auto"/>
            <w:noWrap/>
            <w:vAlign w:val="bottom"/>
            <w:hideMark/>
          </w:tcPr>
          <w:p w14:paraId="4E8CF488"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DiscLik</w:t>
            </w:r>
            <w:proofErr w:type="spellEnd"/>
          </w:p>
        </w:tc>
        <w:tc>
          <w:tcPr>
            <w:tcW w:w="907" w:type="dxa"/>
            <w:tcBorders>
              <w:top w:val="nil"/>
              <w:left w:val="nil"/>
              <w:bottom w:val="nil"/>
              <w:right w:val="nil"/>
            </w:tcBorders>
            <w:shd w:val="clear" w:color="auto" w:fill="auto"/>
            <w:noWrap/>
            <w:vAlign w:val="bottom"/>
            <w:hideMark/>
          </w:tcPr>
          <w:p w14:paraId="108DD402"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ContLik</w:t>
            </w:r>
            <w:proofErr w:type="spellEnd"/>
          </w:p>
        </w:tc>
        <w:tc>
          <w:tcPr>
            <w:tcW w:w="907" w:type="dxa"/>
            <w:tcBorders>
              <w:top w:val="nil"/>
              <w:left w:val="nil"/>
              <w:bottom w:val="nil"/>
              <w:right w:val="nil"/>
            </w:tcBorders>
            <w:shd w:val="clear" w:color="auto" w:fill="auto"/>
            <w:noWrap/>
            <w:vAlign w:val="bottom"/>
            <w:hideMark/>
          </w:tcPr>
          <w:p w14:paraId="2C0B18F5" w14:textId="77777777" w:rsidR="00900D29" w:rsidRPr="00900D29" w:rsidRDefault="00900D29" w:rsidP="00900D29">
            <w:pPr>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AIC</w:t>
            </w:r>
          </w:p>
        </w:tc>
        <w:tc>
          <w:tcPr>
            <w:tcW w:w="907" w:type="dxa"/>
            <w:tcBorders>
              <w:top w:val="nil"/>
              <w:left w:val="nil"/>
              <w:bottom w:val="nil"/>
              <w:right w:val="nil"/>
            </w:tcBorders>
            <w:shd w:val="clear" w:color="auto" w:fill="auto"/>
            <w:noWrap/>
            <w:vAlign w:val="bottom"/>
            <w:hideMark/>
          </w:tcPr>
          <w:p w14:paraId="40C94CBD"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dAIC</w:t>
            </w:r>
            <w:proofErr w:type="spellEnd"/>
          </w:p>
        </w:tc>
        <w:tc>
          <w:tcPr>
            <w:tcW w:w="907" w:type="dxa"/>
            <w:tcBorders>
              <w:top w:val="nil"/>
              <w:left w:val="nil"/>
              <w:bottom w:val="nil"/>
              <w:right w:val="nil"/>
            </w:tcBorders>
            <w:shd w:val="clear" w:color="auto" w:fill="auto"/>
            <w:noWrap/>
            <w:vAlign w:val="bottom"/>
            <w:hideMark/>
          </w:tcPr>
          <w:p w14:paraId="0591D16B"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AICwt</w:t>
            </w:r>
            <w:proofErr w:type="spellEnd"/>
          </w:p>
        </w:tc>
      </w:tr>
      <w:tr w:rsidR="00900D29" w:rsidRPr="00900D29" w14:paraId="7C486241" w14:textId="77777777" w:rsidTr="00900D29">
        <w:trPr>
          <w:trHeight w:val="113"/>
        </w:trPr>
        <w:tc>
          <w:tcPr>
            <w:tcW w:w="907" w:type="dxa"/>
            <w:tcBorders>
              <w:top w:val="nil"/>
              <w:left w:val="nil"/>
              <w:bottom w:val="nil"/>
              <w:right w:val="nil"/>
            </w:tcBorders>
            <w:shd w:val="clear" w:color="auto" w:fill="auto"/>
            <w:noWrap/>
            <w:vAlign w:val="bottom"/>
            <w:hideMark/>
          </w:tcPr>
          <w:p w14:paraId="308CB25D"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M1</w:t>
            </w:r>
            <w:proofErr w:type="spellEnd"/>
          </w:p>
        </w:tc>
        <w:tc>
          <w:tcPr>
            <w:tcW w:w="907" w:type="dxa"/>
            <w:tcBorders>
              <w:top w:val="nil"/>
              <w:left w:val="nil"/>
              <w:bottom w:val="nil"/>
              <w:right w:val="nil"/>
            </w:tcBorders>
            <w:shd w:val="clear" w:color="auto" w:fill="auto"/>
            <w:noWrap/>
            <w:vAlign w:val="bottom"/>
            <w:hideMark/>
          </w:tcPr>
          <w:p w14:paraId="20A36E3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w:t>
            </w:r>
          </w:p>
        </w:tc>
        <w:tc>
          <w:tcPr>
            <w:tcW w:w="907" w:type="dxa"/>
            <w:tcBorders>
              <w:top w:val="nil"/>
              <w:left w:val="nil"/>
              <w:bottom w:val="nil"/>
              <w:right w:val="nil"/>
            </w:tcBorders>
            <w:shd w:val="clear" w:color="auto" w:fill="auto"/>
            <w:noWrap/>
            <w:vAlign w:val="bottom"/>
            <w:hideMark/>
          </w:tcPr>
          <w:p w14:paraId="38C89C1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-265.91</w:t>
            </w:r>
          </w:p>
        </w:tc>
        <w:tc>
          <w:tcPr>
            <w:tcW w:w="907" w:type="dxa"/>
            <w:tcBorders>
              <w:top w:val="nil"/>
              <w:left w:val="nil"/>
              <w:bottom w:val="nil"/>
              <w:right w:val="nil"/>
            </w:tcBorders>
            <w:shd w:val="clear" w:color="auto" w:fill="auto"/>
            <w:noWrap/>
            <w:vAlign w:val="bottom"/>
            <w:hideMark/>
          </w:tcPr>
          <w:p w14:paraId="0319AD6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-32.54</w:t>
            </w:r>
          </w:p>
        </w:tc>
        <w:tc>
          <w:tcPr>
            <w:tcW w:w="907" w:type="dxa"/>
            <w:tcBorders>
              <w:top w:val="nil"/>
              <w:left w:val="nil"/>
              <w:bottom w:val="nil"/>
              <w:right w:val="nil"/>
            </w:tcBorders>
            <w:shd w:val="clear" w:color="auto" w:fill="auto"/>
            <w:noWrap/>
            <w:vAlign w:val="bottom"/>
            <w:hideMark/>
          </w:tcPr>
          <w:p w14:paraId="0B1CEF2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-233.36</w:t>
            </w:r>
          </w:p>
        </w:tc>
        <w:tc>
          <w:tcPr>
            <w:tcW w:w="907" w:type="dxa"/>
            <w:tcBorders>
              <w:top w:val="nil"/>
              <w:left w:val="nil"/>
              <w:bottom w:val="nil"/>
              <w:right w:val="nil"/>
            </w:tcBorders>
            <w:shd w:val="clear" w:color="auto" w:fill="auto"/>
            <w:noWrap/>
            <w:vAlign w:val="bottom"/>
            <w:hideMark/>
          </w:tcPr>
          <w:p w14:paraId="700E81C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539.81</w:t>
            </w:r>
          </w:p>
        </w:tc>
        <w:tc>
          <w:tcPr>
            <w:tcW w:w="907" w:type="dxa"/>
            <w:tcBorders>
              <w:top w:val="nil"/>
              <w:left w:val="nil"/>
              <w:bottom w:val="nil"/>
              <w:right w:val="nil"/>
            </w:tcBorders>
            <w:shd w:val="clear" w:color="auto" w:fill="auto"/>
            <w:noWrap/>
            <w:vAlign w:val="bottom"/>
            <w:hideMark/>
          </w:tcPr>
          <w:p w14:paraId="7794C5D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69.63</w:t>
            </w:r>
          </w:p>
        </w:tc>
        <w:tc>
          <w:tcPr>
            <w:tcW w:w="907" w:type="dxa"/>
            <w:tcBorders>
              <w:top w:val="nil"/>
              <w:left w:val="nil"/>
              <w:bottom w:val="nil"/>
              <w:right w:val="nil"/>
            </w:tcBorders>
            <w:shd w:val="clear" w:color="auto" w:fill="auto"/>
            <w:noWrap/>
            <w:vAlign w:val="bottom"/>
            <w:hideMark/>
          </w:tcPr>
          <w:p w14:paraId="2177641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5284722" w14:textId="77777777" w:rsidTr="00900D29">
        <w:trPr>
          <w:trHeight w:val="113"/>
        </w:trPr>
        <w:tc>
          <w:tcPr>
            <w:tcW w:w="907" w:type="dxa"/>
            <w:tcBorders>
              <w:top w:val="nil"/>
              <w:left w:val="nil"/>
              <w:bottom w:val="nil"/>
              <w:right w:val="nil"/>
            </w:tcBorders>
            <w:shd w:val="clear" w:color="auto" w:fill="auto"/>
            <w:noWrap/>
            <w:vAlign w:val="bottom"/>
            <w:hideMark/>
          </w:tcPr>
          <w:p w14:paraId="7FEE60E1"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M2</w:t>
            </w:r>
            <w:proofErr w:type="spellEnd"/>
          </w:p>
        </w:tc>
        <w:tc>
          <w:tcPr>
            <w:tcW w:w="907" w:type="dxa"/>
            <w:tcBorders>
              <w:top w:val="nil"/>
              <w:left w:val="nil"/>
              <w:bottom w:val="nil"/>
              <w:right w:val="nil"/>
            </w:tcBorders>
            <w:shd w:val="clear" w:color="auto" w:fill="auto"/>
            <w:noWrap/>
            <w:vAlign w:val="bottom"/>
            <w:hideMark/>
          </w:tcPr>
          <w:p w14:paraId="77078EF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w:t>
            </w:r>
          </w:p>
        </w:tc>
        <w:tc>
          <w:tcPr>
            <w:tcW w:w="907" w:type="dxa"/>
            <w:tcBorders>
              <w:top w:val="nil"/>
              <w:left w:val="nil"/>
              <w:bottom w:val="nil"/>
              <w:right w:val="nil"/>
            </w:tcBorders>
            <w:shd w:val="clear" w:color="auto" w:fill="auto"/>
            <w:noWrap/>
            <w:vAlign w:val="bottom"/>
            <w:hideMark/>
          </w:tcPr>
          <w:p w14:paraId="7803D9D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-263.85</w:t>
            </w:r>
          </w:p>
        </w:tc>
        <w:tc>
          <w:tcPr>
            <w:tcW w:w="907" w:type="dxa"/>
            <w:tcBorders>
              <w:top w:val="nil"/>
              <w:left w:val="nil"/>
              <w:bottom w:val="nil"/>
              <w:right w:val="nil"/>
            </w:tcBorders>
            <w:shd w:val="clear" w:color="auto" w:fill="auto"/>
            <w:noWrap/>
            <w:vAlign w:val="bottom"/>
            <w:hideMark/>
          </w:tcPr>
          <w:p w14:paraId="46C8032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-32.54</w:t>
            </w:r>
          </w:p>
        </w:tc>
        <w:tc>
          <w:tcPr>
            <w:tcW w:w="907" w:type="dxa"/>
            <w:tcBorders>
              <w:top w:val="nil"/>
              <w:left w:val="nil"/>
              <w:bottom w:val="nil"/>
              <w:right w:val="nil"/>
            </w:tcBorders>
            <w:shd w:val="clear" w:color="auto" w:fill="auto"/>
            <w:noWrap/>
            <w:vAlign w:val="bottom"/>
            <w:hideMark/>
          </w:tcPr>
          <w:p w14:paraId="022E2CD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-224.52</w:t>
            </w:r>
          </w:p>
        </w:tc>
        <w:tc>
          <w:tcPr>
            <w:tcW w:w="907" w:type="dxa"/>
            <w:tcBorders>
              <w:top w:val="nil"/>
              <w:left w:val="nil"/>
              <w:bottom w:val="nil"/>
              <w:right w:val="nil"/>
            </w:tcBorders>
            <w:shd w:val="clear" w:color="auto" w:fill="auto"/>
            <w:noWrap/>
            <w:vAlign w:val="bottom"/>
            <w:hideMark/>
          </w:tcPr>
          <w:p w14:paraId="4079F72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537.69</w:t>
            </w:r>
          </w:p>
        </w:tc>
        <w:tc>
          <w:tcPr>
            <w:tcW w:w="907" w:type="dxa"/>
            <w:tcBorders>
              <w:top w:val="nil"/>
              <w:left w:val="nil"/>
              <w:bottom w:val="nil"/>
              <w:right w:val="nil"/>
            </w:tcBorders>
            <w:shd w:val="clear" w:color="auto" w:fill="auto"/>
            <w:noWrap/>
            <w:vAlign w:val="bottom"/>
            <w:hideMark/>
          </w:tcPr>
          <w:p w14:paraId="220ACFD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67.51</w:t>
            </w:r>
          </w:p>
        </w:tc>
        <w:tc>
          <w:tcPr>
            <w:tcW w:w="907" w:type="dxa"/>
            <w:tcBorders>
              <w:top w:val="nil"/>
              <w:left w:val="nil"/>
              <w:bottom w:val="nil"/>
              <w:right w:val="nil"/>
            </w:tcBorders>
            <w:shd w:val="clear" w:color="auto" w:fill="auto"/>
            <w:noWrap/>
            <w:vAlign w:val="bottom"/>
            <w:hideMark/>
          </w:tcPr>
          <w:p w14:paraId="13D31DB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32359F4" w14:textId="77777777" w:rsidTr="00900D29">
        <w:trPr>
          <w:trHeight w:val="113"/>
        </w:trPr>
        <w:tc>
          <w:tcPr>
            <w:tcW w:w="907" w:type="dxa"/>
            <w:tcBorders>
              <w:top w:val="nil"/>
              <w:left w:val="nil"/>
              <w:bottom w:val="nil"/>
              <w:right w:val="nil"/>
            </w:tcBorders>
            <w:shd w:val="clear" w:color="auto" w:fill="auto"/>
            <w:noWrap/>
            <w:vAlign w:val="bottom"/>
            <w:hideMark/>
          </w:tcPr>
          <w:p w14:paraId="153D9FAC"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M3</w:t>
            </w:r>
            <w:proofErr w:type="spellEnd"/>
          </w:p>
        </w:tc>
        <w:tc>
          <w:tcPr>
            <w:tcW w:w="907" w:type="dxa"/>
            <w:tcBorders>
              <w:top w:val="nil"/>
              <w:left w:val="nil"/>
              <w:bottom w:val="nil"/>
              <w:right w:val="nil"/>
            </w:tcBorders>
            <w:shd w:val="clear" w:color="auto" w:fill="auto"/>
            <w:noWrap/>
            <w:vAlign w:val="bottom"/>
            <w:hideMark/>
          </w:tcPr>
          <w:p w14:paraId="7823456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7C2B4C6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-267.67</w:t>
            </w:r>
          </w:p>
        </w:tc>
        <w:tc>
          <w:tcPr>
            <w:tcW w:w="907" w:type="dxa"/>
            <w:tcBorders>
              <w:top w:val="nil"/>
              <w:left w:val="nil"/>
              <w:bottom w:val="nil"/>
              <w:right w:val="nil"/>
            </w:tcBorders>
            <w:shd w:val="clear" w:color="auto" w:fill="auto"/>
            <w:noWrap/>
            <w:vAlign w:val="bottom"/>
            <w:hideMark/>
          </w:tcPr>
          <w:p w14:paraId="241FC5B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-34.31</w:t>
            </w:r>
          </w:p>
        </w:tc>
        <w:tc>
          <w:tcPr>
            <w:tcW w:w="907" w:type="dxa"/>
            <w:tcBorders>
              <w:top w:val="nil"/>
              <w:left w:val="nil"/>
              <w:bottom w:val="nil"/>
              <w:right w:val="nil"/>
            </w:tcBorders>
            <w:shd w:val="clear" w:color="auto" w:fill="auto"/>
            <w:noWrap/>
            <w:vAlign w:val="bottom"/>
            <w:hideMark/>
          </w:tcPr>
          <w:p w14:paraId="71F1E34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-229.3</w:t>
            </w:r>
          </w:p>
        </w:tc>
        <w:tc>
          <w:tcPr>
            <w:tcW w:w="907" w:type="dxa"/>
            <w:tcBorders>
              <w:top w:val="nil"/>
              <w:left w:val="nil"/>
              <w:bottom w:val="nil"/>
              <w:right w:val="nil"/>
            </w:tcBorders>
            <w:shd w:val="clear" w:color="auto" w:fill="auto"/>
            <w:noWrap/>
            <w:vAlign w:val="bottom"/>
            <w:hideMark/>
          </w:tcPr>
          <w:p w14:paraId="67A867F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547.35</w:t>
            </w:r>
          </w:p>
        </w:tc>
        <w:tc>
          <w:tcPr>
            <w:tcW w:w="907" w:type="dxa"/>
            <w:tcBorders>
              <w:top w:val="nil"/>
              <w:left w:val="nil"/>
              <w:bottom w:val="nil"/>
              <w:right w:val="nil"/>
            </w:tcBorders>
            <w:shd w:val="clear" w:color="auto" w:fill="auto"/>
            <w:noWrap/>
            <w:vAlign w:val="bottom"/>
            <w:hideMark/>
          </w:tcPr>
          <w:p w14:paraId="42AA4F6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77.17</w:t>
            </w:r>
          </w:p>
        </w:tc>
        <w:tc>
          <w:tcPr>
            <w:tcW w:w="907" w:type="dxa"/>
            <w:tcBorders>
              <w:top w:val="nil"/>
              <w:left w:val="nil"/>
              <w:bottom w:val="nil"/>
              <w:right w:val="nil"/>
            </w:tcBorders>
            <w:shd w:val="clear" w:color="auto" w:fill="auto"/>
            <w:noWrap/>
            <w:vAlign w:val="bottom"/>
            <w:hideMark/>
          </w:tcPr>
          <w:p w14:paraId="1AB5950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B81132C" w14:textId="77777777" w:rsidTr="00900D29">
        <w:trPr>
          <w:trHeight w:val="113"/>
        </w:trPr>
        <w:tc>
          <w:tcPr>
            <w:tcW w:w="907" w:type="dxa"/>
            <w:tcBorders>
              <w:top w:val="nil"/>
              <w:left w:val="nil"/>
              <w:bottom w:val="nil"/>
              <w:right w:val="nil"/>
            </w:tcBorders>
            <w:shd w:val="clear" w:color="auto" w:fill="auto"/>
            <w:noWrap/>
            <w:vAlign w:val="bottom"/>
            <w:hideMark/>
          </w:tcPr>
          <w:p w14:paraId="3E3EBDC2"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M4</w:t>
            </w:r>
            <w:proofErr w:type="spellEnd"/>
          </w:p>
        </w:tc>
        <w:tc>
          <w:tcPr>
            <w:tcW w:w="907" w:type="dxa"/>
            <w:tcBorders>
              <w:top w:val="nil"/>
              <w:left w:val="nil"/>
              <w:bottom w:val="nil"/>
              <w:right w:val="nil"/>
            </w:tcBorders>
            <w:shd w:val="clear" w:color="auto" w:fill="auto"/>
            <w:noWrap/>
            <w:vAlign w:val="bottom"/>
            <w:hideMark/>
          </w:tcPr>
          <w:p w14:paraId="0802865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w:t>
            </w:r>
          </w:p>
        </w:tc>
        <w:tc>
          <w:tcPr>
            <w:tcW w:w="907" w:type="dxa"/>
            <w:tcBorders>
              <w:top w:val="nil"/>
              <w:left w:val="nil"/>
              <w:bottom w:val="nil"/>
              <w:right w:val="nil"/>
            </w:tcBorders>
            <w:shd w:val="clear" w:color="auto" w:fill="auto"/>
            <w:noWrap/>
            <w:vAlign w:val="bottom"/>
            <w:hideMark/>
          </w:tcPr>
          <w:p w14:paraId="63E82FF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-233.63</w:t>
            </w:r>
          </w:p>
        </w:tc>
        <w:tc>
          <w:tcPr>
            <w:tcW w:w="907" w:type="dxa"/>
            <w:tcBorders>
              <w:top w:val="nil"/>
              <w:left w:val="nil"/>
              <w:bottom w:val="nil"/>
              <w:right w:val="nil"/>
            </w:tcBorders>
            <w:shd w:val="clear" w:color="auto" w:fill="auto"/>
            <w:noWrap/>
            <w:vAlign w:val="bottom"/>
            <w:hideMark/>
          </w:tcPr>
          <w:p w14:paraId="5D84DC5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4D05C5A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-201.08</w:t>
            </w:r>
          </w:p>
        </w:tc>
        <w:tc>
          <w:tcPr>
            <w:tcW w:w="907" w:type="dxa"/>
            <w:tcBorders>
              <w:top w:val="nil"/>
              <w:left w:val="nil"/>
              <w:bottom w:val="nil"/>
              <w:right w:val="nil"/>
            </w:tcBorders>
            <w:shd w:val="clear" w:color="auto" w:fill="auto"/>
            <w:noWrap/>
            <w:vAlign w:val="bottom"/>
            <w:hideMark/>
          </w:tcPr>
          <w:p w14:paraId="717B8B0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477.27</w:t>
            </w:r>
          </w:p>
        </w:tc>
        <w:tc>
          <w:tcPr>
            <w:tcW w:w="907" w:type="dxa"/>
            <w:tcBorders>
              <w:top w:val="nil"/>
              <w:left w:val="nil"/>
              <w:bottom w:val="nil"/>
              <w:right w:val="nil"/>
            </w:tcBorders>
            <w:shd w:val="clear" w:color="auto" w:fill="auto"/>
            <w:noWrap/>
            <w:vAlign w:val="bottom"/>
            <w:hideMark/>
          </w:tcPr>
          <w:p w14:paraId="2B9167B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7.09</w:t>
            </w:r>
          </w:p>
        </w:tc>
        <w:tc>
          <w:tcPr>
            <w:tcW w:w="907" w:type="dxa"/>
            <w:tcBorders>
              <w:top w:val="nil"/>
              <w:left w:val="nil"/>
              <w:bottom w:val="nil"/>
              <w:right w:val="nil"/>
            </w:tcBorders>
            <w:shd w:val="clear" w:color="auto" w:fill="auto"/>
            <w:noWrap/>
            <w:vAlign w:val="bottom"/>
            <w:hideMark/>
          </w:tcPr>
          <w:p w14:paraId="04444E6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0.03</w:t>
            </w:r>
          </w:p>
        </w:tc>
      </w:tr>
      <w:tr w:rsidR="00900D29" w:rsidRPr="00900D29" w14:paraId="170DEB5D" w14:textId="77777777" w:rsidTr="00900D29">
        <w:trPr>
          <w:trHeight w:val="113"/>
        </w:trPr>
        <w:tc>
          <w:tcPr>
            <w:tcW w:w="907" w:type="dxa"/>
            <w:tcBorders>
              <w:top w:val="nil"/>
              <w:left w:val="nil"/>
              <w:bottom w:val="nil"/>
              <w:right w:val="nil"/>
            </w:tcBorders>
            <w:shd w:val="clear" w:color="auto" w:fill="auto"/>
            <w:noWrap/>
            <w:vAlign w:val="bottom"/>
            <w:hideMark/>
          </w:tcPr>
          <w:p w14:paraId="31C95095"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M5</w:t>
            </w:r>
            <w:proofErr w:type="spellEnd"/>
          </w:p>
        </w:tc>
        <w:tc>
          <w:tcPr>
            <w:tcW w:w="907" w:type="dxa"/>
            <w:tcBorders>
              <w:top w:val="nil"/>
              <w:left w:val="nil"/>
              <w:bottom w:val="nil"/>
              <w:right w:val="nil"/>
            </w:tcBorders>
            <w:shd w:val="clear" w:color="auto" w:fill="auto"/>
            <w:noWrap/>
            <w:vAlign w:val="bottom"/>
            <w:hideMark/>
          </w:tcPr>
          <w:p w14:paraId="1325368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15AA919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-257.11</w:t>
            </w:r>
          </w:p>
        </w:tc>
        <w:tc>
          <w:tcPr>
            <w:tcW w:w="907" w:type="dxa"/>
            <w:tcBorders>
              <w:top w:val="nil"/>
              <w:left w:val="nil"/>
              <w:bottom w:val="nil"/>
              <w:right w:val="nil"/>
            </w:tcBorders>
            <w:shd w:val="clear" w:color="auto" w:fill="auto"/>
            <w:noWrap/>
            <w:vAlign w:val="bottom"/>
            <w:hideMark/>
          </w:tcPr>
          <w:p w14:paraId="4B9F596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3B362D5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-222.62</w:t>
            </w:r>
          </w:p>
        </w:tc>
        <w:tc>
          <w:tcPr>
            <w:tcW w:w="907" w:type="dxa"/>
            <w:tcBorders>
              <w:top w:val="nil"/>
              <w:left w:val="nil"/>
              <w:bottom w:val="nil"/>
              <w:right w:val="nil"/>
            </w:tcBorders>
            <w:shd w:val="clear" w:color="auto" w:fill="auto"/>
            <w:noWrap/>
            <w:vAlign w:val="bottom"/>
            <w:hideMark/>
          </w:tcPr>
          <w:p w14:paraId="287764A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526.22</w:t>
            </w:r>
          </w:p>
        </w:tc>
        <w:tc>
          <w:tcPr>
            <w:tcW w:w="907" w:type="dxa"/>
            <w:tcBorders>
              <w:top w:val="nil"/>
              <w:left w:val="nil"/>
              <w:bottom w:val="nil"/>
              <w:right w:val="nil"/>
            </w:tcBorders>
            <w:shd w:val="clear" w:color="auto" w:fill="auto"/>
            <w:noWrap/>
            <w:vAlign w:val="bottom"/>
            <w:hideMark/>
          </w:tcPr>
          <w:p w14:paraId="075C93D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56.04</w:t>
            </w:r>
          </w:p>
        </w:tc>
        <w:tc>
          <w:tcPr>
            <w:tcW w:w="907" w:type="dxa"/>
            <w:tcBorders>
              <w:top w:val="nil"/>
              <w:left w:val="nil"/>
              <w:bottom w:val="nil"/>
              <w:right w:val="nil"/>
            </w:tcBorders>
            <w:shd w:val="clear" w:color="auto" w:fill="auto"/>
            <w:noWrap/>
            <w:vAlign w:val="bottom"/>
            <w:hideMark/>
          </w:tcPr>
          <w:p w14:paraId="05A1462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3CF4BF49" w14:textId="77777777" w:rsidTr="00900D29">
        <w:trPr>
          <w:trHeight w:val="113"/>
        </w:trPr>
        <w:tc>
          <w:tcPr>
            <w:tcW w:w="907" w:type="dxa"/>
            <w:tcBorders>
              <w:top w:val="nil"/>
              <w:left w:val="nil"/>
              <w:bottom w:val="nil"/>
              <w:right w:val="nil"/>
            </w:tcBorders>
            <w:shd w:val="clear" w:color="auto" w:fill="auto"/>
            <w:noWrap/>
            <w:vAlign w:val="bottom"/>
            <w:hideMark/>
          </w:tcPr>
          <w:p w14:paraId="0C0B1F69"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M6</w:t>
            </w:r>
            <w:proofErr w:type="spellEnd"/>
          </w:p>
        </w:tc>
        <w:tc>
          <w:tcPr>
            <w:tcW w:w="907" w:type="dxa"/>
            <w:tcBorders>
              <w:top w:val="nil"/>
              <w:left w:val="nil"/>
              <w:bottom w:val="nil"/>
              <w:right w:val="nil"/>
            </w:tcBorders>
            <w:shd w:val="clear" w:color="auto" w:fill="auto"/>
            <w:noWrap/>
            <w:vAlign w:val="bottom"/>
            <w:hideMark/>
          </w:tcPr>
          <w:p w14:paraId="21C0C3B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7B20B1F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-233.15</w:t>
            </w:r>
          </w:p>
        </w:tc>
        <w:tc>
          <w:tcPr>
            <w:tcW w:w="907" w:type="dxa"/>
            <w:tcBorders>
              <w:top w:val="nil"/>
              <w:left w:val="nil"/>
              <w:bottom w:val="nil"/>
              <w:right w:val="nil"/>
            </w:tcBorders>
            <w:shd w:val="clear" w:color="auto" w:fill="auto"/>
            <w:noWrap/>
            <w:vAlign w:val="bottom"/>
            <w:hideMark/>
          </w:tcPr>
          <w:p w14:paraId="30577DC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27815F0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-196.19</w:t>
            </w:r>
          </w:p>
        </w:tc>
        <w:tc>
          <w:tcPr>
            <w:tcW w:w="907" w:type="dxa"/>
            <w:tcBorders>
              <w:top w:val="nil"/>
              <w:left w:val="nil"/>
              <w:bottom w:val="nil"/>
              <w:right w:val="nil"/>
            </w:tcBorders>
            <w:shd w:val="clear" w:color="auto" w:fill="auto"/>
            <w:noWrap/>
            <w:vAlign w:val="bottom"/>
            <w:hideMark/>
          </w:tcPr>
          <w:p w14:paraId="2926CB8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478.3</w:t>
            </w:r>
          </w:p>
        </w:tc>
        <w:tc>
          <w:tcPr>
            <w:tcW w:w="907" w:type="dxa"/>
            <w:tcBorders>
              <w:top w:val="nil"/>
              <w:left w:val="nil"/>
              <w:bottom w:val="nil"/>
              <w:right w:val="nil"/>
            </w:tcBorders>
            <w:shd w:val="clear" w:color="auto" w:fill="auto"/>
            <w:noWrap/>
            <w:vAlign w:val="bottom"/>
            <w:hideMark/>
          </w:tcPr>
          <w:p w14:paraId="505A16C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8.12</w:t>
            </w:r>
          </w:p>
        </w:tc>
        <w:tc>
          <w:tcPr>
            <w:tcW w:w="907" w:type="dxa"/>
            <w:tcBorders>
              <w:top w:val="nil"/>
              <w:left w:val="nil"/>
              <w:bottom w:val="nil"/>
              <w:right w:val="nil"/>
            </w:tcBorders>
            <w:shd w:val="clear" w:color="auto" w:fill="auto"/>
            <w:noWrap/>
            <w:vAlign w:val="bottom"/>
            <w:hideMark/>
          </w:tcPr>
          <w:p w14:paraId="2B281D3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0.01</w:t>
            </w:r>
          </w:p>
        </w:tc>
      </w:tr>
      <w:tr w:rsidR="00900D29" w:rsidRPr="00900D29" w14:paraId="73BC1BF8" w14:textId="77777777" w:rsidTr="00900D29">
        <w:trPr>
          <w:trHeight w:val="113"/>
        </w:trPr>
        <w:tc>
          <w:tcPr>
            <w:tcW w:w="907" w:type="dxa"/>
            <w:tcBorders>
              <w:top w:val="nil"/>
              <w:left w:val="nil"/>
              <w:bottom w:val="nil"/>
              <w:right w:val="nil"/>
            </w:tcBorders>
            <w:shd w:val="clear" w:color="auto" w:fill="auto"/>
            <w:noWrap/>
            <w:vAlign w:val="bottom"/>
            <w:hideMark/>
          </w:tcPr>
          <w:p w14:paraId="145B2F3C"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M7</w:t>
            </w:r>
            <w:proofErr w:type="spellEnd"/>
          </w:p>
        </w:tc>
        <w:tc>
          <w:tcPr>
            <w:tcW w:w="907" w:type="dxa"/>
            <w:tcBorders>
              <w:top w:val="nil"/>
              <w:left w:val="nil"/>
              <w:bottom w:val="nil"/>
              <w:right w:val="nil"/>
            </w:tcBorders>
            <w:shd w:val="clear" w:color="auto" w:fill="auto"/>
            <w:noWrap/>
            <w:vAlign w:val="bottom"/>
            <w:hideMark/>
          </w:tcPr>
          <w:p w14:paraId="092FD0D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0A6C6D6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-241.35</w:t>
            </w:r>
          </w:p>
        </w:tc>
        <w:tc>
          <w:tcPr>
            <w:tcW w:w="907" w:type="dxa"/>
            <w:tcBorders>
              <w:top w:val="nil"/>
              <w:left w:val="nil"/>
              <w:bottom w:val="nil"/>
              <w:right w:val="nil"/>
            </w:tcBorders>
            <w:shd w:val="clear" w:color="auto" w:fill="auto"/>
            <w:noWrap/>
            <w:vAlign w:val="bottom"/>
            <w:hideMark/>
          </w:tcPr>
          <w:p w14:paraId="7CACD37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-32.57</w:t>
            </w:r>
          </w:p>
        </w:tc>
        <w:tc>
          <w:tcPr>
            <w:tcW w:w="907" w:type="dxa"/>
            <w:tcBorders>
              <w:top w:val="nil"/>
              <w:left w:val="nil"/>
              <w:bottom w:val="nil"/>
              <w:right w:val="nil"/>
            </w:tcBorders>
            <w:shd w:val="clear" w:color="auto" w:fill="auto"/>
            <w:noWrap/>
            <w:vAlign w:val="bottom"/>
            <w:hideMark/>
          </w:tcPr>
          <w:p w14:paraId="0D39630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-205.82</w:t>
            </w:r>
          </w:p>
        </w:tc>
        <w:tc>
          <w:tcPr>
            <w:tcW w:w="907" w:type="dxa"/>
            <w:tcBorders>
              <w:top w:val="nil"/>
              <w:left w:val="nil"/>
              <w:bottom w:val="nil"/>
              <w:right w:val="nil"/>
            </w:tcBorders>
            <w:shd w:val="clear" w:color="auto" w:fill="auto"/>
            <w:noWrap/>
            <w:vAlign w:val="bottom"/>
            <w:hideMark/>
          </w:tcPr>
          <w:p w14:paraId="6D990BD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496.7</w:t>
            </w:r>
          </w:p>
        </w:tc>
        <w:tc>
          <w:tcPr>
            <w:tcW w:w="907" w:type="dxa"/>
            <w:tcBorders>
              <w:top w:val="nil"/>
              <w:left w:val="nil"/>
              <w:bottom w:val="nil"/>
              <w:right w:val="nil"/>
            </w:tcBorders>
            <w:shd w:val="clear" w:color="auto" w:fill="auto"/>
            <w:noWrap/>
            <w:vAlign w:val="bottom"/>
            <w:hideMark/>
          </w:tcPr>
          <w:p w14:paraId="2367FA1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26.52</w:t>
            </w:r>
          </w:p>
        </w:tc>
        <w:tc>
          <w:tcPr>
            <w:tcW w:w="907" w:type="dxa"/>
            <w:tcBorders>
              <w:top w:val="nil"/>
              <w:left w:val="nil"/>
              <w:bottom w:val="nil"/>
              <w:right w:val="nil"/>
            </w:tcBorders>
            <w:shd w:val="clear" w:color="auto" w:fill="auto"/>
            <w:noWrap/>
            <w:vAlign w:val="bottom"/>
            <w:hideMark/>
          </w:tcPr>
          <w:p w14:paraId="66F22D2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7F78597E" w14:textId="77777777" w:rsidTr="00900D29">
        <w:trPr>
          <w:trHeight w:val="113"/>
        </w:trPr>
        <w:tc>
          <w:tcPr>
            <w:tcW w:w="907" w:type="dxa"/>
            <w:tcBorders>
              <w:top w:val="nil"/>
              <w:left w:val="nil"/>
              <w:bottom w:val="nil"/>
              <w:right w:val="nil"/>
            </w:tcBorders>
            <w:shd w:val="clear" w:color="auto" w:fill="auto"/>
            <w:noWrap/>
            <w:vAlign w:val="bottom"/>
            <w:hideMark/>
          </w:tcPr>
          <w:p w14:paraId="1289E644"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M8</w:t>
            </w:r>
            <w:proofErr w:type="spellEnd"/>
          </w:p>
        </w:tc>
        <w:tc>
          <w:tcPr>
            <w:tcW w:w="907" w:type="dxa"/>
            <w:tcBorders>
              <w:top w:val="nil"/>
              <w:left w:val="nil"/>
              <w:bottom w:val="nil"/>
              <w:right w:val="nil"/>
            </w:tcBorders>
            <w:shd w:val="clear" w:color="auto" w:fill="auto"/>
            <w:noWrap/>
            <w:vAlign w:val="bottom"/>
            <w:hideMark/>
          </w:tcPr>
          <w:p w14:paraId="4F538B3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5310353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-231.8</w:t>
            </w:r>
          </w:p>
        </w:tc>
        <w:tc>
          <w:tcPr>
            <w:tcW w:w="907" w:type="dxa"/>
            <w:tcBorders>
              <w:top w:val="nil"/>
              <w:left w:val="nil"/>
              <w:bottom w:val="nil"/>
              <w:right w:val="nil"/>
            </w:tcBorders>
            <w:shd w:val="clear" w:color="auto" w:fill="auto"/>
            <w:noWrap/>
            <w:vAlign w:val="bottom"/>
            <w:hideMark/>
          </w:tcPr>
          <w:p w14:paraId="2FD5507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-32.53</w:t>
            </w:r>
          </w:p>
        </w:tc>
        <w:tc>
          <w:tcPr>
            <w:tcW w:w="907" w:type="dxa"/>
            <w:tcBorders>
              <w:top w:val="nil"/>
              <w:left w:val="nil"/>
              <w:bottom w:val="nil"/>
              <w:right w:val="nil"/>
            </w:tcBorders>
            <w:shd w:val="clear" w:color="auto" w:fill="auto"/>
            <w:noWrap/>
            <w:vAlign w:val="bottom"/>
            <w:hideMark/>
          </w:tcPr>
          <w:p w14:paraId="257D0A3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-196.32</w:t>
            </w:r>
          </w:p>
        </w:tc>
        <w:tc>
          <w:tcPr>
            <w:tcW w:w="907" w:type="dxa"/>
            <w:tcBorders>
              <w:top w:val="nil"/>
              <w:left w:val="nil"/>
              <w:bottom w:val="nil"/>
              <w:right w:val="nil"/>
            </w:tcBorders>
            <w:shd w:val="clear" w:color="auto" w:fill="auto"/>
            <w:noWrap/>
            <w:vAlign w:val="bottom"/>
            <w:hideMark/>
          </w:tcPr>
          <w:p w14:paraId="48FE057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475.6</w:t>
            </w:r>
          </w:p>
        </w:tc>
        <w:tc>
          <w:tcPr>
            <w:tcW w:w="907" w:type="dxa"/>
            <w:tcBorders>
              <w:top w:val="nil"/>
              <w:left w:val="nil"/>
              <w:bottom w:val="nil"/>
              <w:right w:val="nil"/>
            </w:tcBorders>
            <w:shd w:val="clear" w:color="auto" w:fill="auto"/>
            <w:noWrap/>
            <w:vAlign w:val="bottom"/>
            <w:hideMark/>
          </w:tcPr>
          <w:p w14:paraId="5425BC5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5.42</w:t>
            </w:r>
          </w:p>
        </w:tc>
        <w:tc>
          <w:tcPr>
            <w:tcW w:w="907" w:type="dxa"/>
            <w:tcBorders>
              <w:top w:val="nil"/>
              <w:left w:val="nil"/>
              <w:bottom w:val="nil"/>
              <w:right w:val="nil"/>
            </w:tcBorders>
            <w:shd w:val="clear" w:color="auto" w:fill="auto"/>
            <w:noWrap/>
            <w:vAlign w:val="bottom"/>
            <w:hideMark/>
          </w:tcPr>
          <w:p w14:paraId="46B7425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0.06</w:t>
            </w:r>
          </w:p>
        </w:tc>
      </w:tr>
      <w:tr w:rsidR="00900D29" w:rsidRPr="00900D29" w14:paraId="51BB186F" w14:textId="77777777" w:rsidTr="00900D29">
        <w:trPr>
          <w:trHeight w:val="113"/>
        </w:trPr>
        <w:tc>
          <w:tcPr>
            <w:tcW w:w="907" w:type="dxa"/>
            <w:tcBorders>
              <w:top w:val="nil"/>
              <w:left w:val="nil"/>
              <w:bottom w:val="nil"/>
              <w:right w:val="nil"/>
            </w:tcBorders>
            <w:shd w:val="clear" w:color="auto" w:fill="auto"/>
            <w:noWrap/>
            <w:vAlign w:val="bottom"/>
            <w:hideMark/>
          </w:tcPr>
          <w:p w14:paraId="470E33D4"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M10</w:t>
            </w:r>
            <w:proofErr w:type="spellEnd"/>
          </w:p>
        </w:tc>
        <w:tc>
          <w:tcPr>
            <w:tcW w:w="907" w:type="dxa"/>
            <w:tcBorders>
              <w:top w:val="nil"/>
              <w:left w:val="nil"/>
              <w:bottom w:val="nil"/>
              <w:right w:val="nil"/>
            </w:tcBorders>
            <w:shd w:val="clear" w:color="auto" w:fill="auto"/>
            <w:noWrap/>
            <w:vAlign w:val="bottom"/>
            <w:hideMark/>
          </w:tcPr>
          <w:p w14:paraId="06E72C0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6D8FC9A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-231.32</w:t>
            </w:r>
          </w:p>
        </w:tc>
        <w:tc>
          <w:tcPr>
            <w:tcW w:w="907" w:type="dxa"/>
            <w:tcBorders>
              <w:top w:val="nil"/>
              <w:left w:val="nil"/>
              <w:bottom w:val="nil"/>
              <w:right w:val="nil"/>
            </w:tcBorders>
            <w:shd w:val="clear" w:color="auto" w:fill="auto"/>
            <w:noWrap/>
            <w:vAlign w:val="bottom"/>
            <w:hideMark/>
          </w:tcPr>
          <w:p w14:paraId="4036DFD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1436C19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-196.01</w:t>
            </w:r>
          </w:p>
        </w:tc>
        <w:tc>
          <w:tcPr>
            <w:tcW w:w="907" w:type="dxa"/>
            <w:tcBorders>
              <w:top w:val="nil"/>
              <w:left w:val="nil"/>
              <w:bottom w:val="nil"/>
              <w:right w:val="nil"/>
            </w:tcBorders>
            <w:shd w:val="clear" w:color="auto" w:fill="auto"/>
            <w:noWrap/>
            <w:vAlign w:val="bottom"/>
            <w:hideMark/>
          </w:tcPr>
          <w:p w14:paraId="13AD2F9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476.65</w:t>
            </w:r>
          </w:p>
        </w:tc>
        <w:tc>
          <w:tcPr>
            <w:tcW w:w="907" w:type="dxa"/>
            <w:tcBorders>
              <w:top w:val="nil"/>
              <w:left w:val="nil"/>
              <w:bottom w:val="nil"/>
              <w:right w:val="nil"/>
            </w:tcBorders>
            <w:shd w:val="clear" w:color="auto" w:fill="auto"/>
            <w:noWrap/>
            <w:vAlign w:val="bottom"/>
            <w:hideMark/>
          </w:tcPr>
          <w:p w14:paraId="7608ACF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6.47</w:t>
            </w:r>
          </w:p>
        </w:tc>
        <w:tc>
          <w:tcPr>
            <w:tcW w:w="907" w:type="dxa"/>
            <w:tcBorders>
              <w:top w:val="nil"/>
              <w:left w:val="nil"/>
              <w:bottom w:val="nil"/>
              <w:right w:val="nil"/>
            </w:tcBorders>
            <w:shd w:val="clear" w:color="auto" w:fill="auto"/>
            <w:noWrap/>
            <w:vAlign w:val="bottom"/>
            <w:hideMark/>
          </w:tcPr>
          <w:p w14:paraId="45E0878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0.03</w:t>
            </w:r>
          </w:p>
        </w:tc>
      </w:tr>
      <w:tr w:rsidR="002174E8" w:rsidRPr="00900D29" w14:paraId="6BF295DA" w14:textId="77777777" w:rsidTr="002174E8">
        <w:trPr>
          <w:trHeight w:val="113"/>
        </w:trPr>
        <w:tc>
          <w:tcPr>
            <w:tcW w:w="907" w:type="dxa"/>
            <w:tcBorders>
              <w:top w:val="nil"/>
              <w:left w:val="nil"/>
              <w:bottom w:val="nil"/>
              <w:right w:val="nil"/>
            </w:tcBorders>
            <w:shd w:val="clear" w:color="auto" w:fill="A6A6A6" w:themeFill="background1" w:themeFillShade="A6"/>
            <w:noWrap/>
            <w:vAlign w:val="bottom"/>
            <w:hideMark/>
          </w:tcPr>
          <w:p w14:paraId="11A5397C" w14:textId="77777777" w:rsidR="00900D29" w:rsidRPr="00900D29" w:rsidRDefault="00900D29" w:rsidP="00900D29">
            <w:pPr>
              <w:rPr>
                <w:rFonts w:ascii="Times New Roman" w:eastAsia="Times New Roman" w:hAnsi="Times New Roman" w:cs="Times New Roman"/>
                <w:b/>
                <w:bCs/>
                <w:color w:val="000000"/>
                <w:sz w:val="18"/>
                <w:szCs w:val="18"/>
                <w:lang w:val="en-CA"/>
              </w:rPr>
            </w:pPr>
            <w:proofErr w:type="spellStart"/>
            <w:r w:rsidRPr="00900D29">
              <w:rPr>
                <w:rFonts w:ascii="Times New Roman" w:eastAsia="Times New Roman" w:hAnsi="Times New Roman" w:cs="Times New Roman"/>
                <w:b/>
                <w:bCs/>
                <w:color w:val="000000"/>
                <w:sz w:val="18"/>
                <w:szCs w:val="18"/>
                <w:lang w:val="en-CA"/>
              </w:rPr>
              <w:t>M11</w:t>
            </w:r>
            <w:proofErr w:type="spellEnd"/>
          </w:p>
        </w:tc>
        <w:tc>
          <w:tcPr>
            <w:tcW w:w="907" w:type="dxa"/>
            <w:tcBorders>
              <w:top w:val="nil"/>
              <w:left w:val="nil"/>
              <w:bottom w:val="nil"/>
              <w:right w:val="nil"/>
            </w:tcBorders>
            <w:shd w:val="clear" w:color="auto" w:fill="A6A6A6" w:themeFill="background1" w:themeFillShade="A6"/>
            <w:noWrap/>
            <w:vAlign w:val="bottom"/>
            <w:hideMark/>
          </w:tcPr>
          <w:p w14:paraId="0A9B17C0"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8</w:t>
            </w:r>
          </w:p>
        </w:tc>
        <w:tc>
          <w:tcPr>
            <w:tcW w:w="907" w:type="dxa"/>
            <w:tcBorders>
              <w:top w:val="nil"/>
              <w:left w:val="nil"/>
              <w:bottom w:val="nil"/>
              <w:right w:val="nil"/>
            </w:tcBorders>
            <w:shd w:val="clear" w:color="auto" w:fill="A6A6A6" w:themeFill="background1" w:themeFillShade="A6"/>
            <w:noWrap/>
            <w:vAlign w:val="bottom"/>
            <w:hideMark/>
          </w:tcPr>
          <w:p w14:paraId="7AEAE216"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-227.09</w:t>
            </w:r>
          </w:p>
        </w:tc>
        <w:tc>
          <w:tcPr>
            <w:tcW w:w="907" w:type="dxa"/>
            <w:tcBorders>
              <w:top w:val="nil"/>
              <w:left w:val="nil"/>
              <w:bottom w:val="nil"/>
              <w:right w:val="nil"/>
            </w:tcBorders>
            <w:shd w:val="clear" w:color="auto" w:fill="A6A6A6" w:themeFill="background1" w:themeFillShade="A6"/>
            <w:noWrap/>
            <w:vAlign w:val="bottom"/>
            <w:hideMark/>
          </w:tcPr>
          <w:p w14:paraId="1FF04ED2"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-32.56</w:t>
            </w:r>
          </w:p>
        </w:tc>
        <w:tc>
          <w:tcPr>
            <w:tcW w:w="907" w:type="dxa"/>
            <w:tcBorders>
              <w:top w:val="nil"/>
              <w:left w:val="nil"/>
              <w:bottom w:val="nil"/>
              <w:right w:val="nil"/>
            </w:tcBorders>
            <w:shd w:val="clear" w:color="auto" w:fill="A6A6A6" w:themeFill="background1" w:themeFillShade="A6"/>
            <w:noWrap/>
            <w:vAlign w:val="bottom"/>
            <w:hideMark/>
          </w:tcPr>
          <w:p w14:paraId="610C8642"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-192.87</w:t>
            </w:r>
          </w:p>
        </w:tc>
        <w:tc>
          <w:tcPr>
            <w:tcW w:w="907" w:type="dxa"/>
            <w:tcBorders>
              <w:top w:val="nil"/>
              <w:left w:val="nil"/>
              <w:bottom w:val="nil"/>
              <w:right w:val="nil"/>
            </w:tcBorders>
            <w:shd w:val="clear" w:color="auto" w:fill="A6A6A6" w:themeFill="background1" w:themeFillShade="A6"/>
            <w:noWrap/>
            <w:vAlign w:val="bottom"/>
            <w:hideMark/>
          </w:tcPr>
          <w:p w14:paraId="3887861E"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470.18</w:t>
            </w:r>
          </w:p>
        </w:tc>
        <w:tc>
          <w:tcPr>
            <w:tcW w:w="907" w:type="dxa"/>
            <w:tcBorders>
              <w:top w:val="nil"/>
              <w:left w:val="nil"/>
              <w:bottom w:val="nil"/>
              <w:right w:val="nil"/>
            </w:tcBorders>
            <w:shd w:val="clear" w:color="auto" w:fill="A6A6A6" w:themeFill="background1" w:themeFillShade="A6"/>
            <w:noWrap/>
            <w:vAlign w:val="bottom"/>
            <w:hideMark/>
          </w:tcPr>
          <w:p w14:paraId="4230F534"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0</w:t>
            </w:r>
          </w:p>
        </w:tc>
        <w:tc>
          <w:tcPr>
            <w:tcW w:w="907" w:type="dxa"/>
            <w:tcBorders>
              <w:top w:val="nil"/>
              <w:left w:val="nil"/>
              <w:bottom w:val="nil"/>
              <w:right w:val="nil"/>
            </w:tcBorders>
            <w:shd w:val="clear" w:color="auto" w:fill="A6A6A6" w:themeFill="background1" w:themeFillShade="A6"/>
            <w:noWrap/>
            <w:vAlign w:val="bottom"/>
            <w:hideMark/>
          </w:tcPr>
          <w:p w14:paraId="6B3BB098" w14:textId="77777777" w:rsidR="00900D29" w:rsidRPr="00900D29" w:rsidRDefault="00900D29" w:rsidP="00900D29">
            <w:pPr>
              <w:jc w:val="right"/>
              <w:rPr>
                <w:rFonts w:ascii="Times New Roman" w:eastAsia="Times New Roman" w:hAnsi="Times New Roman" w:cs="Times New Roman"/>
                <w:b/>
                <w:bCs/>
                <w:color w:val="000000"/>
                <w:sz w:val="18"/>
                <w:szCs w:val="18"/>
                <w:lang w:val="en-CA"/>
              </w:rPr>
            </w:pPr>
            <w:r w:rsidRPr="00900D29">
              <w:rPr>
                <w:rFonts w:ascii="Times New Roman" w:eastAsia="Times New Roman" w:hAnsi="Times New Roman" w:cs="Times New Roman"/>
                <w:b/>
                <w:bCs/>
                <w:color w:val="000000"/>
                <w:sz w:val="18"/>
                <w:szCs w:val="18"/>
                <w:lang w:val="en-CA"/>
              </w:rPr>
              <w:t>0.87</w:t>
            </w:r>
          </w:p>
        </w:tc>
      </w:tr>
      <w:tr w:rsidR="00900D29" w:rsidRPr="00900D29" w14:paraId="289599AB" w14:textId="77777777" w:rsidTr="00900D29">
        <w:trPr>
          <w:trHeight w:val="113"/>
        </w:trPr>
        <w:tc>
          <w:tcPr>
            <w:tcW w:w="907" w:type="dxa"/>
            <w:tcBorders>
              <w:top w:val="nil"/>
              <w:left w:val="nil"/>
              <w:bottom w:val="nil"/>
              <w:right w:val="nil"/>
            </w:tcBorders>
            <w:shd w:val="clear" w:color="auto" w:fill="auto"/>
            <w:noWrap/>
            <w:vAlign w:val="bottom"/>
            <w:hideMark/>
          </w:tcPr>
          <w:p w14:paraId="546BB5EB"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M12</w:t>
            </w:r>
            <w:proofErr w:type="spellEnd"/>
          </w:p>
        </w:tc>
        <w:tc>
          <w:tcPr>
            <w:tcW w:w="907" w:type="dxa"/>
            <w:tcBorders>
              <w:top w:val="nil"/>
              <w:left w:val="nil"/>
              <w:bottom w:val="nil"/>
              <w:right w:val="nil"/>
            </w:tcBorders>
            <w:shd w:val="clear" w:color="auto" w:fill="auto"/>
            <w:noWrap/>
            <w:vAlign w:val="bottom"/>
            <w:hideMark/>
          </w:tcPr>
          <w:p w14:paraId="432EDD9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77F81FA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-235.42</w:t>
            </w:r>
          </w:p>
        </w:tc>
        <w:tc>
          <w:tcPr>
            <w:tcW w:w="907" w:type="dxa"/>
            <w:tcBorders>
              <w:top w:val="nil"/>
              <w:left w:val="nil"/>
              <w:bottom w:val="nil"/>
              <w:right w:val="nil"/>
            </w:tcBorders>
            <w:shd w:val="clear" w:color="auto" w:fill="auto"/>
            <w:noWrap/>
            <w:vAlign w:val="bottom"/>
            <w:hideMark/>
          </w:tcPr>
          <w:p w14:paraId="04E256A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-34.34</w:t>
            </w:r>
          </w:p>
        </w:tc>
        <w:tc>
          <w:tcPr>
            <w:tcW w:w="907" w:type="dxa"/>
            <w:tcBorders>
              <w:top w:val="nil"/>
              <w:left w:val="nil"/>
              <w:bottom w:val="nil"/>
              <w:right w:val="nil"/>
            </w:tcBorders>
            <w:shd w:val="clear" w:color="auto" w:fill="auto"/>
            <w:noWrap/>
            <w:vAlign w:val="bottom"/>
            <w:hideMark/>
          </w:tcPr>
          <w:p w14:paraId="7A23258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-197.12</w:t>
            </w:r>
          </w:p>
        </w:tc>
        <w:tc>
          <w:tcPr>
            <w:tcW w:w="907" w:type="dxa"/>
            <w:tcBorders>
              <w:top w:val="nil"/>
              <w:left w:val="nil"/>
              <w:bottom w:val="nil"/>
              <w:right w:val="nil"/>
            </w:tcBorders>
            <w:shd w:val="clear" w:color="auto" w:fill="auto"/>
            <w:noWrap/>
            <w:vAlign w:val="bottom"/>
            <w:hideMark/>
          </w:tcPr>
          <w:p w14:paraId="316466B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484.84</w:t>
            </w:r>
          </w:p>
        </w:tc>
        <w:tc>
          <w:tcPr>
            <w:tcW w:w="907" w:type="dxa"/>
            <w:tcBorders>
              <w:top w:val="nil"/>
              <w:left w:val="nil"/>
              <w:bottom w:val="nil"/>
              <w:right w:val="nil"/>
            </w:tcBorders>
            <w:shd w:val="clear" w:color="auto" w:fill="auto"/>
            <w:noWrap/>
            <w:vAlign w:val="bottom"/>
            <w:hideMark/>
          </w:tcPr>
          <w:p w14:paraId="73C65CA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14.66</w:t>
            </w:r>
          </w:p>
        </w:tc>
        <w:tc>
          <w:tcPr>
            <w:tcW w:w="907" w:type="dxa"/>
            <w:tcBorders>
              <w:top w:val="nil"/>
              <w:left w:val="nil"/>
              <w:bottom w:val="nil"/>
              <w:right w:val="nil"/>
            </w:tcBorders>
            <w:shd w:val="clear" w:color="auto" w:fill="auto"/>
            <w:noWrap/>
            <w:vAlign w:val="bottom"/>
            <w:hideMark/>
          </w:tcPr>
          <w:p w14:paraId="1BDDD73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6D333979" w14:textId="77777777" w:rsidTr="00900D29">
        <w:trPr>
          <w:trHeight w:val="113"/>
        </w:trPr>
        <w:tc>
          <w:tcPr>
            <w:tcW w:w="907" w:type="dxa"/>
            <w:tcBorders>
              <w:top w:val="nil"/>
              <w:left w:val="nil"/>
              <w:bottom w:val="nil"/>
              <w:right w:val="nil"/>
            </w:tcBorders>
            <w:shd w:val="clear" w:color="auto" w:fill="auto"/>
            <w:noWrap/>
            <w:vAlign w:val="bottom"/>
            <w:hideMark/>
          </w:tcPr>
          <w:p w14:paraId="0E34FC4E"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M13</w:t>
            </w:r>
            <w:proofErr w:type="spellEnd"/>
          </w:p>
        </w:tc>
        <w:tc>
          <w:tcPr>
            <w:tcW w:w="907" w:type="dxa"/>
            <w:tcBorders>
              <w:top w:val="nil"/>
              <w:left w:val="nil"/>
              <w:bottom w:val="nil"/>
              <w:right w:val="nil"/>
            </w:tcBorders>
            <w:shd w:val="clear" w:color="auto" w:fill="auto"/>
            <w:noWrap/>
            <w:vAlign w:val="bottom"/>
            <w:hideMark/>
          </w:tcPr>
          <w:p w14:paraId="21C0053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5E95EB3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-309.15</w:t>
            </w:r>
          </w:p>
        </w:tc>
        <w:tc>
          <w:tcPr>
            <w:tcW w:w="907" w:type="dxa"/>
            <w:tcBorders>
              <w:top w:val="nil"/>
              <w:left w:val="nil"/>
              <w:bottom w:val="nil"/>
              <w:right w:val="nil"/>
            </w:tcBorders>
            <w:shd w:val="clear" w:color="auto" w:fill="auto"/>
            <w:noWrap/>
            <w:vAlign w:val="bottom"/>
            <w:hideMark/>
          </w:tcPr>
          <w:p w14:paraId="386EB3E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-34.57</w:t>
            </w:r>
          </w:p>
        </w:tc>
        <w:tc>
          <w:tcPr>
            <w:tcW w:w="907" w:type="dxa"/>
            <w:tcBorders>
              <w:top w:val="nil"/>
              <w:left w:val="nil"/>
              <w:bottom w:val="nil"/>
              <w:right w:val="nil"/>
            </w:tcBorders>
            <w:shd w:val="clear" w:color="auto" w:fill="auto"/>
            <w:noWrap/>
            <w:vAlign w:val="bottom"/>
            <w:hideMark/>
          </w:tcPr>
          <w:p w14:paraId="09F904A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-271.72</w:t>
            </w:r>
          </w:p>
        </w:tc>
        <w:tc>
          <w:tcPr>
            <w:tcW w:w="907" w:type="dxa"/>
            <w:tcBorders>
              <w:top w:val="nil"/>
              <w:left w:val="nil"/>
              <w:bottom w:val="nil"/>
              <w:right w:val="nil"/>
            </w:tcBorders>
            <w:shd w:val="clear" w:color="auto" w:fill="auto"/>
            <w:noWrap/>
            <w:vAlign w:val="bottom"/>
            <w:hideMark/>
          </w:tcPr>
          <w:p w14:paraId="3134630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632.31</w:t>
            </w:r>
          </w:p>
        </w:tc>
        <w:tc>
          <w:tcPr>
            <w:tcW w:w="907" w:type="dxa"/>
            <w:tcBorders>
              <w:top w:val="nil"/>
              <w:left w:val="nil"/>
              <w:bottom w:val="nil"/>
              <w:right w:val="nil"/>
            </w:tcBorders>
            <w:shd w:val="clear" w:color="auto" w:fill="auto"/>
            <w:noWrap/>
            <w:vAlign w:val="bottom"/>
            <w:hideMark/>
          </w:tcPr>
          <w:p w14:paraId="41C877C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162.13</w:t>
            </w:r>
          </w:p>
        </w:tc>
        <w:tc>
          <w:tcPr>
            <w:tcW w:w="907" w:type="dxa"/>
            <w:tcBorders>
              <w:top w:val="nil"/>
              <w:left w:val="nil"/>
              <w:bottom w:val="nil"/>
              <w:right w:val="nil"/>
            </w:tcBorders>
            <w:shd w:val="clear" w:color="auto" w:fill="auto"/>
            <w:noWrap/>
            <w:vAlign w:val="bottom"/>
            <w:hideMark/>
          </w:tcPr>
          <w:p w14:paraId="42A91FB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892F07A" w14:textId="77777777" w:rsidTr="00900D29">
        <w:trPr>
          <w:trHeight w:val="113"/>
        </w:trPr>
        <w:tc>
          <w:tcPr>
            <w:tcW w:w="907" w:type="dxa"/>
            <w:tcBorders>
              <w:top w:val="nil"/>
              <w:left w:val="nil"/>
              <w:bottom w:val="nil"/>
              <w:right w:val="nil"/>
            </w:tcBorders>
            <w:shd w:val="clear" w:color="auto" w:fill="auto"/>
            <w:noWrap/>
            <w:vAlign w:val="bottom"/>
            <w:hideMark/>
          </w:tcPr>
          <w:p w14:paraId="6130D06A"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M15</w:t>
            </w:r>
            <w:proofErr w:type="spellEnd"/>
          </w:p>
        </w:tc>
        <w:tc>
          <w:tcPr>
            <w:tcW w:w="907" w:type="dxa"/>
            <w:tcBorders>
              <w:top w:val="nil"/>
              <w:left w:val="nil"/>
              <w:bottom w:val="nil"/>
              <w:right w:val="nil"/>
            </w:tcBorders>
            <w:shd w:val="clear" w:color="auto" w:fill="auto"/>
            <w:noWrap/>
            <w:vAlign w:val="bottom"/>
            <w:hideMark/>
          </w:tcPr>
          <w:p w14:paraId="28B85D4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43DF66C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-330.78</w:t>
            </w:r>
          </w:p>
        </w:tc>
        <w:tc>
          <w:tcPr>
            <w:tcW w:w="907" w:type="dxa"/>
            <w:tcBorders>
              <w:top w:val="nil"/>
              <w:left w:val="nil"/>
              <w:bottom w:val="nil"/>
              <w:right w:val="nil"/>
            </w:tcBorders>
            <w:shd w:val="clear" w:color="auto" w:fill="auto"/>
            <w:noWrap/>
            <w:vAlign w:val="bottom"/>
            <w:hideMark/>
          </w:tcPr>
          <w:p w14:paraId="6C76AF0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-50.77</w:t>
            </w:r>
          </w:p>
        </w:tc>
        <w:tc>
          <w:tcPr>
            <w:tcW w:w="907" w:type="dxa"/>
            <w:tcBorders>
              <w:top w:val="nil"/>
              <w:left w:val="nil"/>
              <w:bottom w:val="nil"/>
              <w:right w:val="nil"/>
            </w:tcBorders>
            <w:shd w:val="clear" w:color="auto" w:fill="auto"/>
            <w:noWrap/>
            <w:vAlign w:val="bottom"/>
            <w:hideMark/>
          </w:tcPr>
          <w:p w14:paraId="20260F2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-264.39</w:t>
            </w:r>
          </w:p>
        </w:tc>
        <w:tc>
          <w:tcPr>
            <w:tcW w:w="907" w:type="dxa"/>
            <w:tcBorders>
              <w:top w:val="nil"/>
              <w:left w:val="nil"/>
              <w:bottom w:val="nil"/>
              <w:right w:val="nil"/>
            </w:tcBorders>
            <w:shd w:val="clear" w:color="auto" w:fill="auto"/>
            <w:noWrap/>
            <w:vAlign w:val="bottom"/>
            <w:hideMark/>
          </w:tcPr>
          <w:p w14:paraId="6F2093E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675.56</w:t>
            </w:r>
          </w:p>
        </w:tc>
        <w:tc>
          <w:tcPr>
            <w:tcW w:w="907" w:type="dxa"/>
            <w:tcBorders>
              <w:top w:val="nil"/>
              <w:left w:val="nil"/>
              <w:bottom w:val="nil"/>
              <w:right w:val="nil"/>
            </w:tcBorders>
            <w:shd w:val="clear" w:color="auto" w:fill="auto"/>
            <w:noWrap/>
            <w:vAlign w:val="bottom"/>
            <w:hideMark/>
          </w:tcPr>
          <w:p w14:paraId="4FD6CFF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205.37</w:t>
            </w:r>
          </w:p>
        </w:tc>
        <w:tc>
          <w:tcPr>
            <w:tcW w:w="907" w:type="dxa"/>
            <w:tcBorders>
              <w:top w:val="nil"/>
              <w:left w:val="nil"/>
              <w:bottom w:val="nil"/>
              <w:right w:val="nil"/>
            </w:tcBorders>
            <w:shd w:val="clear" w:color="auto" w:fill="auto"/>
            <w:noWrap/>
            <w:vAlign w:val="bottom"/>
            <w:hideMark/>
          </w:tcPr>
          <w:p w14:paraId="7EF643C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5A8F57F" w14:textId="77777777" w:rsidTr="00900D29">
        <w:trPr>
          <w:trHeight w:val="113"/>
        </w:trPr>
        <w:tc>
          <w:tcPr>
            <w:tcW w:w="907" w:type="dxa"/>
            <w:tcBorders>
              <w:top w:val="nil"/>
              <w:left w:val="nil"/>
              <w:bottom w:val="nil"/>
              <w:right w:val="nil"/>
            </w:tcBorders>
            <w:shd w:val="clear" w:color="auto" w:fill="auto"/>
            <w:noWrap/>
            <w:vAlign w:val="bottom"/>
            <w:hideMark/>
          </w:tcPr>
          <w:p w14:paraId="48204160"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M16</w:t>
            </w:r>
            <w:proofErr w:type="spellEnd"/>
          </w:p>
        </w:tc>
        <w:tc>
          <w:tcPr>
            <w:tcW w:w="907" w:type="dxa"/>
            <w:tcBorders>
              <w:top w:val="nil"/>
              <w:left w:val="nil"/>
              <w:bottom w:val="nil"/>
              <w:right w:val="nil"/>
            </w:tcBorders>
            <w:shd w:val="clear" w:color="auto" w:fill="auto"/>
            <w:noWrap/>
            <w:vAlign w:val="bottom"/>
            <w:hideMark/>
          </w:tcPr>
          <w:p w14:paraId="1878DD8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w:t>
            </w:r>
          </w:p>
        </w:tc>
        <w:tc>
          <w:tcPr>
            <w:tcW w:w="907" w:type="dxa"/>
            <w:tcBorders>
              <w:top w:val="nil"/>
              <w:left w:val="nil"/>
              <w:bottom w:val="nil"/>
              <w:right w:val="nil"/>
            </w:tcBorders>
            <w:shd w:val="clear" w:color="auto" w:fill="auto"/>
            <w:noWrap/>
            <w:vAlign w:val="bottom"/>
            <w:hideMark/>
          </w:tcPr>
          <w:p w14:paraId="6FD7AC8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-3931.97</w:t>
            </w:r>
          </w:p>
        </w:tc>
        <w:tc>
          <w:tcPr>
            <w:tcW w:w="907" w:type="dxa"/>
            <w:tcBorders>
              <w:top w:val="nil"/>
              <w:left w:val="nil"/>
              <w:bottom w:val="nil"/>
              <w:right w:val="nil"/>
            </w:tcBorders>
            <w:shd w:val="clear" w:color="auto" w:fill="auto"/>
            <w:noWrap/>
            <w:vAlign w:val="bottom"/>
            <w:hideMark/>
          </w:tcPr>
          <w:p w14:paraId="4003B0F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-35.42</w:t>
            </w:r>
          </w:p>
        </w:tc>
        <w:tc>
          <w:tcPr>
            <w:tcW w:w="907" w:type="dxa"/>
            <w:tcBorders>
              <w:top w:val="nil"/>
              <w:left w:val="nil"/>
              <w:bottom w:val="nil"/>
              <w:right w:val="nil"/>
            </w:tcBorders>
            <w:shd w:val="clear" w:color="auto" w:fill="auto"/>
            <w:noWrap/>
            <w:vAlign w:val="bottom"/>
            <w:hideMark/>
          </w:tcPr>
          <w:p w14:paraId="68A96E8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-2430.46</w:t>
            </w:r>
          </w:p>
        </w:tc>
        <w:tc>
          <w:tcPr>
            <w:tcW w:w="907" w:type="dxa"/>
            <w:tcBorders>
              <w:top w:val="nil"/>
              <w:left w:val="nil"/>
              <w:bottom w:val="nil"/>
              <w:right w:val="nil"/>
            </w:tcBorders>
            <w:shd w:val="clear" w:color="auto" w:fill="auto"/>
            <w:noWrap/>
            <w:vAlign w:val="bottom"/>
            <w:hideMark/>
          </w:tcPr>
          <w:p w14:paraId="470195E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7879.94</w:t>
            </w:r>
          </w:p>
        </w:tc>
        <w:tc>
          <w:tcPr>
            <w:tcW w:w="907" w:type="dxa"/>
            <w:tcBorders>
              <w:top w:val="nil"/>
              <w:left w:val="nil"/>
              <w:bottom w:val="nil"/>
              <w:right w:val="nil"/>
            </w:tcBorders>
            <w:shd w:val="clear" w:color="auto" w:fill="auto"/>
            <w:noWrap/>
            <w:vAlign w:val="bottom"/>
            <w:hideMark/>
          </w:tcPr>
          <w:p w14:paraId="22E13BA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7409.76</w:t>
            </w:r>
          </w:p>
        </w:tc>
        <w:tc>
          <w:tcPr>
            <w:tcW w:w="907" w:type="dxa"/>
            <w:tcBorders>
              <w:top w:val="nil"/>
              <w:left w:val="nil"/>
              <w:bottom w:val="nil"/>
              <w:right w:val="nil"/>
            </w:tcBorders>
            <w:shd w:val="clear" w:color="auto" w:fill="auto"/>
            <w:noWrap/>
            <w:vAlign w:val="bottom"/>
            <w:hideMark/>
          </w:tcPr>
          <w:p w14:paraId="35BA42F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3FD02B9C" w14:textId="77777777" w:rsidTr="00900D29">
        <w:trPr>
          <w:trHeight w:val="113"/>
        </w:trPr>
        <w:tc>
          <w:tcPr>
            <w:tcW w:w="907" w:type="dxa"/>
            <w:tcBorders>
              <w:top w:val="nil"/>
              <w:left w:val="nil"/>
              <w:bottom w:val="nil"/>
              <w:right w:val="nil"/>
            </w:tcBorders>
            <w:shd w:val="clear" w:color="auto" w:fill="auto"/>
            <w:noWrap/>
            <w:vAlign w:val="bottom"/>
            <w:hideMark/>
          </w:tcPr>
          <w:p w14:paraId="7DDEE033"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M17</w:t>
            </w:r>
            <w:proofErr w:type="spellEnd"/>
          </w:p>
        </w:tc>
        <w:tc>
          <w:tcPr>
            <w:tcW w:w="907" w:type="dxa"/>
            <w:tcBorders>
              <w:top w:val="nil"/>
              <w:left w:val="nil"/>
              <w:bottom w:val="nil"/>
              <w:right w:val="nil"/>
            </w:tcBorders>
            <w:shd w:val="clear" w:color="auto" w:fill="auto"/>
            <w:noWrap/>
            <w:vAlign w:val="bottom"/>
            <w:hideMark/>
          </w:tcPr>
          <w:p w14:paraId="6A4C074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w:t>
            </w:r>
          </w:p>
        </w:tc>
        <w:tc>
          <w:tcPr>
            <w:tcW w:w="907" w:type="dxa"/>
            <w:tcBorders>
              <w:top w:val="nil"/>
              <w:left w:val="nil"/>
              <w:bottom w:val="nil"/>
              <w:right w:val="nil"/>
            </w:tcBorders>
            <w:shd w:val="clear" w:color="auto" w:fill="auto"/>
            <w:noWrap/>
            <w:vAlign w:val="bottom"/>
            <w:hideMark/>
          </w:tcPr>
          <w:p w14:paraId="01C0074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-259.76</w:t>
            </w:r>
          </w:p>
        </w:tc>
        <w:tc>
          <w:tcPr>
            <w:tcW w:w="907" w:type="dxa"/>
            <w:tcBorders>
              <w:top w:val="nil"/>
              <w:left w:val="nil"/>
              <w:bottom w:val="nil"/>
              <w:right w:val="nil"/>
            </w:tcBorders>
            <w:shd w:val="clear" w:color="auto" w:fill="auto"/>
            <w:noWrap/>
            <w:vAlign w:val="bottom"/>
            <w:hideMark/>
          </w:tcPr>
          <w:p w14:paraId="3EE442D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-34.36</w:t>
            </w:r>
          </w:p>
        </w:tc>
        <w:tc>
          <w:tcPr>
            <w:tcW w:w="907" w:type="dxa"/>
            <w:tcBorders>
              <w:top w:val="nil"/>
              <w:left w:val="nil"/>
              <w:bottom w:val="nil"/>
              <w:right w:val="nil"/>
            </w:tcBorders>
            <w:shd w:val="clear" w:color="auto" w:fill="auto"/>
            <w:noWrap/>
            <w:vAlign w:val="bottom"/>
            <w:hideMark/>
          </w:tcPr>
          <w:p w14:paraId="55E57C0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-222.04</w:t>
            </w:r>
          </w:p>
        </w:tc>
        <w:tc>
          <w:tcPr>
            <w:tcW w:w="907" w:type="dxa"/>
            <w:tcBorders>
              <w:top w:val="nil"/>
              <w:left w:val="nil"/>
              <w:bottom w:val="nil"/>
              <w:right w:val="nil"/>
            </w:tcBorders>
            <w:shd w:val="clear" w:color="auto" w:fill="auto"/>
            <w:noWrap/>
            <w:vAlign w:val="bottom"/>
            <w:hideMark/>
          </w:tcPr>
          <w:p w14:paraId="5FD46A1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535.52</w:t>
            </w:r>
          </w:p>
        </w:tc>
        <w:tc>
          <w:tcPr>
            <w:tcW w:w="907" w:type="dxa"/>
            <w:tcBorders>
              <w:top w:val="nil"/>
              <w:left w:val="nil"/>
              <w:bottom w:val="nil"/>
              <w:right w:val="nil"/>
            </w:tcBorders>
            <w:shd w:val="clear" w:color="auto" w:fill="auto"/>
            <w:noWrap/>
            <w:vAlign w:val="bottom"/>
            <w:hideMark/>
          </w:tcPr>
          <w:p w14:paraId="72F7DC9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65.33</w:t>
            </w:r>
          </w:p>
        </w:tc>
        <w:tc>
          <w:tcPr>
            <w:tcW w:w="907" w:type="dxa"/>
            <w:tcBorders>
              <w:top w:val="nil"/>
              <w:left w:val="nil"/>
              <w:bottom w:val="nil"/>
              <w:right w:val="nil"/>
            </w:tcBorders>
            <w:shd w:val="clear" w:color="auto" w:fill="auto"/>
            <w:noWrap/>
            <w:vAlign w:val="bottom"/>
            <w:hideMark/>
          </w:tcPr>
          <w:p w14:paraId="29D7331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1FC6A514" w14:textId="77777777" w:rsidTr="00900D29">
        <w:trPr>
          <w:trHeight w:val="113"/>
        </w:trPr>
        <w:tc>
          <w:tcPr>
            <w:tcW w:w="907" w:type="dxa"/>
            <w:tcBorders>
              <w:top w:val="nil"/>
              <w:left w:val="nil"/>
              <w:bottom w:val="nil"/>
              <w:right w:val="nil"/>
            </w:tcBorders>
            <w:shd w:val="clear" w:color="auto" w:fill="auto"/>
            <w:noWrap/>
            <w:vAlign w:val="bottom"/>
            <w:hideMark/>
          </w:tcPr>
          <w:p w14:paraId="3025DE3C"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M18</w:t>
            </w:r>
            <w:proofErr w:type="spellEnd"/>
          </w:p>
        </w:tc>
        <w:tc>
          <w:tcPr>
            <w:tcW w:w="907" w:type="dxa"/>
            <w:tcBorders>
              <w:top w:val="nil"/>
              <w:left w:val="nil"/>
              <w:bottom w:val="nil"/>
              <w:right w:val="nil"/>
            </w:tcBorders>
            <w:shd w:val="clear" w:color="auto" w:fill="auto"/>
            <w:noWrap/>
            <w:vAlign w:val="bottom"/>
            <w:hideMark/>
          </w:tcPr>
          <w:p w14:paraId="37CB601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9</w:t>
            </w:r>
          </w:p>
        </w:tc>
        <w:tc>
          <w:tcPr>
            <w:tcW w:w="907" w:type="dxa"/>
            <w:tcBorders>
              <w:top w:val="nil"/>
              <w:left w:val="nil"/>
              <w:bottom w:val="nil"/>
              <w:right w:val="nil"/>
            </w:tcBorders>
            <w:shd w:val="clear" w:color="auto" w:fill="auto"/>
            <w:noWrap/>
            <w:vAlign w:val="bottom"/>
            <w:hideMark/>
          </w:tcPr>
          <w:p w14:paraId="10331AD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-391.77</w:t>
            </w:r>
          </w:p>
        </w:tc>
        <w:tc>
          <w:tcPr>
            <w:tcW w:w="907" w:type="dxa"/>
            <w:tcBorders>
              <w:top w:val="nil"/>
              <w:left w:val="nil"/>
              <w:bottom w:val="nil"/>
              <w:right w:val="nil"/>
            </w:tcBorders>
            <w:shd w:val="clear" w:color="auto" w:fill="auto"/>
            <w:noWrap/>
            <w:vAlign w:val="bottom"/>
            <w:hideMark/>
          </w:tcPr>
          <w:p w14:paraId="13998FF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-35.98</w:t>
            </w:r>
          </w:p>
        </w:tc>
        <w:tc>
          <w:tcPr>
            <w:tcW w:w="907" w:type="dxa"/>
            <w:tcBorders>
              <w:top w:val="nil"/>
              <w:left w:val="nil"/>
              <w:bottom w:val="nil"/>
              <w:right w:val="nil"/>
            </w:tcBorders>
            <w:shd w:val="clear" w:color="auto" w:fill="auto"/>
            <w:noWrap/>
            <w:vAlign w:val="bottom"/>
            <w:hideMark/>
          </w:tcPr>
          <w:p w14:paraId="053397E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-354.05</w:t>
            </w:r>
          </w:p>
        </w:tc>
        <w:tc>
          <w:tcPr>
            <w:tcW w:w="907" w:type="dxa"/>
            <w:tcBorders>
              <w:top w:val="nil"/>
              <w:left w:val="nil"/>
              <w:bottom w:val="nil"/>
              <w:right w:val="nil"/>
            </w:tcBorders>
            <w:shd w:val="clear" w:color="auto" w:fill="auto"/>
            <w:noWrap/>
            <w:vAlign w:val="bottom"/>
            <w:hideMark/>
          </w:tcPr>
          <w:p w14:paraId="2756FE6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801.54</w:t>
            </w:r>
          </w:p>
        </w:tc>
        <w:tc>
          <w:tcPr>
            <w:tcW w:w="907" w:type="dxa"/>
            <w:tcBorders>
              <w:top w:val="nil"/>
              <w:left w:val="nil"/>
              <w:bottom w:val="nil"/>
              <w:right w:val="nil"/>
            </w:tcBorders>
            <w:shd w:val="clear" w:color="auto" w:fill="auto"/>
            <w:noWrap/>
            <w:vAlign w:val="bottom"/>
            <w:hideMark/>
          </w:tcPr>
          <w:p w14:paraId="4F69FFC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331.36</w:t>
            </w:r>
          </w:p>
        </w:tc>
        <w:tc>
          <w:tcPr>
            <w:tcW w:w="907" w:type="dxa"/>
            <w:tcBorders>
              <w:top w:val="nil"/>
              <w:left w:val="nil"/>
              <w:bottom w:val="nil"/>
              <w:right w:val="nil"/>
            </w:tcBorders>
            <w:shd w:val="clear" w:color="auto" w:fill="auto"/>
            <w:noWrap/>
            <w:vAlign w:val="bottom"/>
            <w:hideMark/>
          </w:tcPr>
          <w:p w14:paraId="3086004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AB1F01F" w14:textId="77777777" w:rsidTr="00900D29">
        <w:trPr>
          <w:trHeight w:val="113"/>
        </w:trPr>
        <w:tc>
          <w:tcPr>
            <w:tcW w:w="907" w:type="dxa"/>
            <w:tcBorders>
              <w:top w:val="nil"/>
              <w:left w:val="nil"/>
              <w:bottom w:val="nil"/>
              <w:right w:val="nil"/>
            </w:tcBorders>
            <w:shd w:val="clear" w:color="auto" w:fill="auto"/>
            <w:noWrap/>
            <w:vAlign w:val="bottom"/>
            <w:hideMark/>
          </w:tcPr>
          <w:p w14:paraId="22B7A398"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M19</w:t>
            </w:r>
            <w:proofErr w:type="spellEnd"/>
          </w:p>
        </w:tc>
        <w:tc>
          <w:tcPr>
            <w:tcW w:w="907" w:type="dxa"/>
            <w:tcBorders>
              <w:top w:val="nil"/>
              <w:left w:val="nil"/>
              <w:bottom w:val="nil"/>
              <w:right w:val="nil"/>
            </w:tcBorders>
            <w:shd w:val="clear" w:color="auto" w:fill="auto"/>
            <w:noWrap/>
            <w:vAlign w:val="bottom"/>
            <w:hideMark/>
          </w:tcPr>
          <w:p w14:paraId="7A0BC1F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w:t>
            </w:r>
          </w:p>
        </w:tc>
        <w:tc>
          <w:tcPr>
            <w:tcW w:w="907" w:type="dxa"/>
            <w:tcBorders>
              <w:top w:val="nil"/>
              <w:left w:val="nil"/>
              <w:bottom w:val="nil"/>
              <w:right w:val="nil"/>
            </w:tcBorders>
            <w:shd w:val="clear" w:color="auto" w:fill="auto"/>
            <w:noWrap/>
            <w:vAlign w:val="bottom"/>
            <w:hideMark/>
          </w:tcPr>
          <w:p w14:paraId="301C8F4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-257.09</w:t>
            </w:r>
          </w:p>
        </w:tc>
        <w:tc>
          <w:tcPr>
            <w:tcW w:w="907" w:type="dxa"/>
            <w:tcBorders>
              <w:top w:val="nil"/>
              <w:left w:val="nil"/>
              <w:bottom w:val="nil"/>
              <w:right w:val="nil"/>
            </w:tcBorders>
            <w:shd w:val="clear" w:color="auto" w:fill="auto"/>
            <w:noWrap/>
            <w:vAlign w:val="bottom"/>
            <w:hideMark/>
          </w:tcPr>
          <w:p w14:paraId="52B13DF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-32.54</w:t>
            </w:r>
          </w:p>
        </w:tc>
        <w:tc>
          <w:tcPr>
            <w:tcW w:w="907" w:type="dxa"/>
            <w:tcBorders>
              <w:top w:val="nil"/>
              <w:left w:val="nil"/>
              <w:bottom w:val="nil"/>
              <w:right w:val="nil"/>
            </w:tcBorders>
            <w:shd w:val="clear" w:color="auto" w:fill="auto"/>
            <w:noWrap/>
            <w:vAlign w:val="bottom"/>
            <w:hideMark/>
          </w:tcPr>
          <w:p w14:paraId="74A39FF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-222.73</w:t>
            </w:r>
          </w:p>
        </w:tc>
        <w:tc>
          <w:tcPr>
            <w:tcW w:w="907" w:type="dxa"/>
            <w:tcBorders>
              <w:top w:val="nil"/>
              <w:left w:val="nil"/>
              <w:bottom w:val="nil"/>
              <w:right w:val="nil"/>
            </w:tcBorders>
            <w:shd w:val="clear" w:color="auto" w:fill="auto"/>
            <w:noWrap/>
            <w:vAlign w:val="bottom"/>
            <w:hideMark/>
          </w:tcPr>
          <w:p w14:paraId="443BF7F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524.18</w:t>
            </w:r>
          </w:p>
        </w:tc>
        <w:tc>
          <w:tcPr>
            <w:tcW w:w="907" w:type="dxa"/>
            <w:tcBorders>
              <w:top w:val="nil"/>
              <w:left w:val="nil"/>
              <w:bottom w:val="nil"/>
              <w:right w:val="nil"/>
            </w:tcBorders>
            <w:shd w:val="clear" w:color="auto" w:fill="auto"/>
            <w:noWrap/>
            <w:vAlign w:val="bottom"/>
            <w:hideMark/>
          </w:tcPr>
          <w:p w14:paraId="4BA535C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w:t>
            </w:r>
          </w:p>
        </w:tc>
        <w:tc>
          <w:tcPr>
            <w:tcW w:w="907" w:type="dxa"/>
            <w:tcBorders>
              <w:top w:val="nil"/>
              <w:left w:val="nil"/>
              <w:bottom w:val="nil"/>
              <w:right w:val="nil"/>
            </w:tcBorders>
            <w:shd w:val="clear" w:color="auto" w:fill="auto"/>
            <w:noWrap/>
            <w:vAlign w:val="bottom"/>
            <w:hideMark/>
          </w:tcPr>
          <w:p w14:paraId="1C0C9B6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D638215" w14:textId="77777777" w:rsidTr="00900D29">
        <w:trPr>
          <w:trHeight w:val="113"/>
        </w:trPr>
        <w:tc>
          <w:tcPr>
            <w:tcW w:w="907" w:type="dxa"/>
            <w:tcBorders>
              <w:top w:val="nil"/>
              <w:left w:val="nil"/>
              <w:bottom w:val="nil"/>
              <w:right w:val="nil"/>
            </w:tcBorders>
            <w:shd w:val="clear" w:color="auto" w:fill="auto"/>
            <w:noWrap/>
            <w:vAlign w:val="bottom"/>
            <w:hideMark/>
          </w:tcPr>
          <w:p w14:paraId="07558FDC"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M20</w:t>
            </w:r>
            <w:proofErr w:type="spellEnd"/>
          </w:p>
        </w:tc>
        <w:tc>
          <w:tcPr>
            <w:tcW w:w="907" w:type="dxa"/>
            <w:tcBorders>
              <w:top w:val="nil"/>
              <w:left w:val="nil"/>
              <w:bottom w:val="nil"/>
              <w:right w:val="nil"/>
            </w:tcBorders>
            <w:shd w:val="clear" w:color="auto" w:fill="auto"/>
            <w:noWrap/>
            <w:vAlign w:val="bottom"/>
            <w:hideMark/>
          </w:tcPr>
          <w:p w14:paraId="787CA00B"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6014BDE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-241.15</w:t>
            </w:r>
          </w:p>
        </w:tc>
        <w:tc>
          <w:tcPr>
            <w:tcW w:w="907" w:type="dxa"/>
            <w:tcBorders>
              <w:top w:val="nil"/>
              <w:left w:val="nil"/>
              <w:bottom w:val="nil"/>
              <w:right w:val="nil"/>
            </w:tcBorders>
            <w:shd w:val="clear" w:color="auto" w:fill="auto"/>
            <w:noWrap/>
            <w:vAlign w:val="bottom"/>
            <w:hideMark/>
          </w:tcPr>
          <w:p w14:paraId="16C5528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-32.55</w:t>
            </w:r>
          </w:p>
        </w:tc>
        <w:tc>
          <w:tcPr>
            <w:tcW w:w="907" w:type="dxa"/>
            <w:tcBorders>
              <w:top w:val="nil"/>
              <w:left w:val="nil"/>
              <w:bottom w:val="nil"/>
              <w:right w:val="nil"/>
            </w:tcBorders>
            <w:shd w:val="clear" w:color="auto" w:fill="auto"/>
            <w:noWrap/>
            <w:vAlign w:val="bottom"/>
            <w:hideMark/>
          </w:tcPr>
          <w:p w14:paraId="2AFCE80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-208.48</w:t>
            </w:r>
          </w:p>
        </w:tc>
        <w:tc>
          <w:tcPr>
            <w:tcW w:w="907" w:type="dxa"/>
            <w:tcBorders>
              <w:top w:val="nil"/>
              <w:left w:val="nil"/>
              <w:bottom w:val="nil"/>
              <w:right w:val="nil"/>
            </w:tcBorders>
            <w:shd w:val="clear" w:color="auto" w:fill="auto"/>
            <w:noWrap/>
            <w:vAlign w:val="bottom"/>
            <w:hideMark/>
          </w:tcPr>
          <w:p w14:paraId="435F2C1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494.3</w:t>
            </w:r>
          </w:p>
        </w:tc>
        <w:tc>
          <w:tcPr>
            <w:tcW w:w="907" w:type="dxa"/>
            <w:tcBorders>
              <w:top w:val="nil"/>
              <w:left w:val="nil"/>
              <w:bottom w:val="nil"/>
              <w:right w:val="nil"/>
            </w:tcBorders>
            <w:shd w:val="clear" w:color="auto" w:fill="auto"/>
            <w:noWrap/>
            <w:vAlign w:val="bottom"/>
            <w:hideMark/>
          </w:tcPr>
          <w:p w14:paraId="352B416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24.12</w:t>
            </w:r>
          </w:p>
        </w:tc>
        <w:tc>
          <w:tcPr>
            <w:tcW w:w="907" w:type="dxa"/>
            <w:tcBorders>
              <w:top w:val="nil"/>
              <w:left w:val="nil"/>
              <w:bottom w:val="nil"/>
              <w:right w:val="nil"/>
            </w:tcBorders>
            <w:shd w:val="clear" w:color="auto" w:fill="auto"/>
            <w:noWrap/>
            <w:vAlign w:val="bottom"/>
            <w:hideMark/>
          </w:tcPr>
          <w:p w14:paraId="5777E39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C9630DB" w14:textId="77777777" w:rsidTr="00900D29">
        <w:trPr>
          <w:trHeight w:val="113"/>
        </w:trPr>
        <w:tc>
          <w:tcPr>
            <w:tcW w:w="907" w:type="dxa"/>
            <w:tcBorders>
              <w:top w:val="nil"/>
              <w:left w:val="nil"/>
              <w:bottom w:val="nil"/>
              <w:right w:val="nil"/>
            </w:tcBorders>
            <w:shd w:val="clear" w:color="auto" w:fill="auto"/>
            <w:noWrap/>
            <w:vAlign w:val="bottom"/>
            <w:hideMark/>
          </w:tcPr>
          <w:p w14:paraId="5D823220"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M21</w:t>
            </w:r>
            <w:proofErr w:type="spellEnd"/>
          </w:p>
        </w:tc>
        <w:tc>
          <w:tcPr>
            <w:tcW w:w="907" w:type="dxa"/>
            <w:tcBorders>
              <w:top w:val="nil"/>
              <w:left w:val="nil"/>
              <w:bottom w:val="nil"/>
              <w:right w:val="nil"/>
            </w:tcBorders>
            <w:shd w:val="clear" w:color="auto" w:fill="auto"/>
            <w:noWrap/>
            <w:vAlign w:val="bottom"/>
            <w:hideMark/>
          </w:tcPr>
          <w:p w14:paraId="66C9CEF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w:t>
            </w:r>
          </w:p>
        </w:tc>
        <w:tc>
          <w:tcPr>
            <w:tcW w:w="907" w:type="dxa"/>
            <w:tcBorders>
              <w:top w:val="nil"/>
              <w:left w:val="nil"/>
              <w:bottom w:val="nil"/>
              <w:right w:val="nil"/>
            </w:tcBorders>
            <w:shd w:val="clear" w:color="auto" w:fill="auto"/>
            <w:noWrap/>
            <w:vAlign w:val="bottom"/>
            <w:hideMark/>
          </w:tcPr>
          <w:p w14:paraId="6714BAC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-235.4</w:t>
            </w:r>
          </w:p>
        </w:tc>
        <w:tc>
          <w:tcPr>
            <w:tcW w:w="907" w:type="dxa"/>
            <w:tcBorders>
              <w:top w:val="nil"/>
              <w:left w:val="nil"/>
              <w:bottom w:val="nil"/>
              <w:right w:val="nil"/>
            </w:tcBorders>
            <w:shd w:val="clear" w:color="auto" w:fill="auto"/>
            <w:noWrap/>
            <w:vAlign w:val="bottom"/>
            <w:hideMark/>
          </w:tcPr>
          <w:p w14:paraId="214F671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-34.32</w:t>
            </w:r>
          </w:p>
        </w:tc>
        <w:tc>
          <w:tcPr>
            <w:tcW w:w="907" w:type="dxa"/>
            <w:tcBorders>
              <w:top w:val="nil"/>
              <w:left w:val="nil"/>
              <w:bottom w:val="nil"/>
              <w:right w:val="nil"/>
            </w:tcBorders>
            <w:shd w:val="clear" w:color="auto" w:fill="auto"/>
            <w:noWrap/>
            <w:vAlign w:val="bottom"/>
            <w:hideMark/>
          </w:tcPr>
          <w:p w14:paraId="7E320F8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-197.68</w:t>
            </w:r>
          </w:p>
        </w:tc>
        <w:tc>
          <w:tcPr>
            <w:tcW w:w="907" w:type="dxa"/>
            <w:tcBorders>
              <w:top w:val="nil"/>
              <w:left w:val="nil"/>
              <w:bottom w:val="nil"/>
              <w:right w:val="nil"/>
            </w:tcBorders>
            <w:shd w:val="clear" w:color="auto" w:fill="auto"/>
            <w:noWrap/>
            <w:vAlign w:val="bottom"/>
            <w:hideMark/>
          </w:tcPr>
          <w:p w14:paraId="6189AC4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482.81</w:t>
            </w:r>
          </w:p>
        </w:tc>
        <w:tc>
          <w:tcPr>
            <w:tcW w:w="907" w:type="dxa"/>
            <w:tcBorders>
              <w:top w:val="nil"/>
              <w:left w:val="nil"/>
              <w:bottom w:val="nil"/>
              <w:right w:val="nil"/>
            </w:tcBorders>
            <w:shd w:val="clear" w:color="auto" w:fill="auto"/>
            <w:noWrap/>
            <w:vAlign w:val="bottom"/>
            <w:hideMark/>
          </w:tcPr>
          <w:p w14:paraId="79A295D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12.62</w:t>
            </w:r>
          </w:p>
        </w:tc>
        <w:tc>
          <w:tcPr>
            <w:tcW w:w="907" w:type="dxa"/>
            <w:tcBorders>
              <w:top w:val="nil"/>
              <w:left w:val="nil"/>
              <w:bottom w:val="nil"/>
              <w:right w:val="nil"/>
            </w:tcBorders>
            <w:shd w:val="clear" w:color="auto" w:fill="auto"/>
            <w:noWrap/>
            <w:vAlign w:val="bottom"/>
            <w:hideMark/>
          </w:tcPr>
          <w:p w14:paraId="6D5AB9C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276305B2" w14:textId="77777777" w:rsidTr="00900D29">
        <w:trPr>
          <w:trHeight w:val="113"/>
        </w:trPr>
        <w:tc>
          <w:tcPr>
            <w:tcW w:w="907" w:type="dxa"/>
            <w:tcBorders>
              <w:top w:val="nil"/>
              <w:left w:val="nil"/>
              <w:bottom w:val="nil"/>
              <w:right w:val="nil"/>
            </w:tcBorders>
            <w:shd w:val="clear" w:color="auto" w:fill="auto"/>
            <w:noWrap/>
            <w:vAlign w:val="bottom"/>
            <w:hideMark/>
          </w:tcPr>
          <w:p w14:paraId="38DD1D7F"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M22</w:t>
            </w:r>
            <w:proofErr w:type="spellEnd"/>
          </w:p>
        </w:tc>
        <w:tc>
          <w:tcPr>
            <w:tcW w:w="907" w:type="dxa"/>
            <w:tcBorders>
              <w:top w:val="nil"/>
              <w:left w:val="nil"/>
              <w:bottom w:val="nil"/>
              <w:right w:val="nil"/>
            </w:tcBorders>
            <w:shd w:val="clear" w:color="auto" w:fill="auto"/>
            <w:noWrap/>
            <w:vAlign w:val="bottom"/>
            <w:hideMark/>
          </w:tcPr>
          <w:p w14:paraId="15C1661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w:t>
            </w:r>
          </w:p>
        </w:tc>
        <w:tc>
          <w:tcPr>
            <w:tcW w:w="907" w:type="dxa"/>
            <w:tcBorders>
              <w:top w:val="nil"/>
              <w:left w:val="nil"/>
              <w:bottom w:val="nil"/>
              <w:right w:val="nil"/>
            </w:tcBorders>
            <w:shd w:val="clear" w:color="auto" w:fill="auto"/>
            <w:noWrap/>
            <w:vAlign w:val="bottom"/>
            <w:hideMark/>
          </w:tcPr>
          <w:p w14:paraId="3776F2E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-336.79</w:t>
            </w:r>
          </w:p>
        </w:tc>
        <w:tc>
          <w:tcPr>
            <w:tcW w:w="907" w:type="dxa"/>
            <w:tcBorders>
              <w:top w:val="nil"/>
              <w:left w:val="nil"/>
              <w:bottom w:val="nil"/>
              <w:right w:val="nil"/>
            </w:tcBorders>
            <w:shd w:val="clear" w:color="auto" w:fill="auto"/>
            <w:noWrap/>
            <w:vAlign w:val="bottom"/>
            <w:hideMark/>
          </w:tcPr>
          <w:p w14:paraId="69513A4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-35.17</w:t>
            </w:r>
          </w:p>
        </w:tc>
        <w:tc>
          <w:tcPr>
            <w:tcW w:w="907" w:type="dxa"/>
            <w:tcBorders>
              <w:top w:val="nil"/>
              <w:left w:val="nil"/>
              <w:bottom w:val="nil"/>
              <w:right w:val="nil"/>
            </w:tcBorders>
            <w:shd w:val="clear" w:color="auto" w:fill="auto"/>
            <w:noWrap/>
            <w:vAlign w:val="bottom"/>
            <w:hideMark/>
          </w:tcPr>
          <w:p w14:paraId="6C35454D"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-299</w:t>
            </w:r>
          </w:p>
        </w:tc>
        <w:tc>
          <w:tcPr>
            <w:tcW w:w="907" w:type="dxa"/>
            <w:tcBorders>
              <w:top w:val="nil"/>
              <w:left w:val="nil"/>
              <w:bottom w:val="nil"/>
              <w:right w:val="nil"/>
            </w:tcBorders>
            <w:shd w:val="clear" w:color="auto" w:fill="auto"/>
            <w:noWrap/>
            <w:vAlign w:val="bottom"/>
            <w:hideMark/>
          </w:tcPr>
          <w:p w14:paraId="52B08BD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687.59</w:t>
            </w:r>
          </w:p>
        </w:tc>
        <w:tc>
          <w:tcPr>
            <w:tcW w:w="907" w:type="dxa"/>
            <w:tcBorders>
              <w:top w:val="nil"/>
              <w:left w:val="nil"/>
              <w:bottom w:val="nil"/>
              <w:right w:val="nil"/>
            </w:tcBorders>
            <w:shd w:val="clear" w:color="auto" w:fill="auto"/>
            <w:noWrap/>
            <w:vAlign w:val="bottom"/>
            <w:hideMark/>
          </w:tcPr>
          <w:p w14:paraId="59F099A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217.41</w:t>
            </w:r>
          </w:p>
        </w:tc>
        <w:tc>
          <w:tcPr>
            <w:tcW w:w="907" w:type="dxa"/>
            <w:tcBorders>
              <w:top w:val="nil"/>
              <w:left w:val="nil"/>
              <w:bottom w:val="nil"/>
              <w:right w:val="nil"/>
            </w:tcBorders>
            <w:shd w:val="clear" w:color="auto" w:fill="auto"/>
            <w:noWrap/>
            <w:vAlign w:val="bottom"/>
            <w:hideMark/>
          </w:tcPr>
          <w:p w14:paraId="7E44905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08934725" w14:textId="77777777" w:rsidTr="00900D29">
        <w:trPr>
          <w:trHeight w:val="113"/>
        </w:trPr>
        <w:tc>
          <w:tcPr>
            <w:tcW w:w="907" w:type="dxa"/>
            <w:tcBorders>
              <w:top w:val="nil"/>
              <w:left w:val="nil"/>
              <w:bottom w:val="nil"/>
              <w:right w:val="nil"/>
            </w:tcBorders>
            <w:shd w:val="clear" w:color="auto" w:fill="auto"/>
            <w:noWrap/>
            <w:vAlign w:val="bottom"/>
            <w:hideMark/>
          </w:tcPr>
          <w:p w14:paraId="1CDE4346"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M23</w:t>
            </w:r>
            <w:proofErr w:type="spellEnd"/>
          </w:p>
        </w:tc>
        <w:tc>
          <w:tcPr>
            <w:tcW w:w="907" w:type="dxa"/>
            <w:tcBorders>
              <w:top w:val="nil"/>
              <w:left w:val="nil"/>
              <w:bottom w:val="nil"/>
              <w:right w:val="nil"/>
            </w:tcBorders>
            <w:shd w:val="clear" w:color="auto" w:fill="auto"/>
            <w:noWrap/>
            <w:vAlign w:val="bottom"/>
            <w:hideMark/>
          </w:tcPr>
          <w:p w14:paraId="15C7A47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8</w:t>
            </w:r>
          </w:p>
        </w:tc>
        <w:tc>
          <w:tcPr>
            <w:tcW w:w="907" w:type="dxa"/>
            <w:tcBorders>
              <w:top w:val="nil"/>
              <w:left w:val="nil"/>
              <w:bottom w:val="nil"/>
              <w:right w:val="nil"/>
            </w:tcBorders>
            <w:shd w:val="clear" w:color="auto" w:fill="auto"/>
            <w:noWrap/>
            <w:vAlign w:val="bottom"/>
            <w:hideMark/>
          </w:tcPr>
          <w:p w14:paraId="26FCCFA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-596.26</w:t>
            </w:r>
          </w:p>
        </w:tc>
        <w:tc>
          <w:tcPr>
            <w:tcW w:w="907" w:type="dxa"/>
            <w:tcBorders>
              <w:top w:val="nil"/>
              <w:left w:val="nil"/>
              <w:bottom w:val="nil"/>
              <w:right w:val="nil"/>
            </w:tcBorders>
            <w:shd w:val="clear" w:color="auto" w:fill="auto"/>
            <w:noWrap/>
            <w:vAlign w:val="bottom"/>
            <w:hideMark/>
          </w:tcPr>
          <w:p w14:paraId="4BB8225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-51.8</w:t>
            </w:r>
          </w:p>
        </w:tc>
        <w:tc>
          <w:tcPr>
            <w:tcW w:w="907" w:type="dxa"/>
            <w:tcBorders>
              <w:top w:val="nil"/>
              <w:left w:val="nil"/>
              <w:bottom w:val="nil"/>
              <w:right w:val="nil"/>
            </w:tcBorders>
            <w:shd w:val="clear" w:color="auto" w:fill="auto"/>
            <w:noWrap/>
            <w:vAlign w:val="bottom"/>
            <w:hideMark/>
          </w:tcPr>
          <w:p w14:paraId="720B806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-544.45</w:t>
            </w:r>
          </w:p>
        </w:tc>
        <w:tc>
          <w:tcPr>
            <w:tcW w:w="907" w:type="dxa"/>
            <w:tcBorders>
              <w:top w:val="nil"/>
              <w:left w:val="nil"/>
              <w:bottom w:val="nil"/>
              <w:right w:val="nil"/>
            </w:tcBorders>
            <w:shd w:val="clear" w:color="auto" w:fill="auto"/>
            <w:noWrap/>
            <w:vAlign w:val="bottom"/>
            <w:hideMark/>
          </w:tcPr>
          <w:p w14:paraId="3E4922B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1208.51</w:t>
            </w:r>
          </w:p>
        </w:tc>
        <w:tc>
          <w:tcPr>
            <w:tcW w:w="907" w:type="dxa"/>
            <w:tcBorders>
              <w:top w:val="nil"/>
              <w:left w:val="nil"/>
              <w:bottom w:val="nil"/>
              <w:right w:val="nil"/>
            </w:tcBorders>
            <w:shd w:val="clear" w:color="auto" w:fill="auto"/>
            <w:noWrap/>
            <w:vAlign w:val="bottom"/>
            <w:hideMark/>
          </w:tcPr>
          <w:p w14:paraId="16C4BA2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738.33</w:t>
            </w:r>
          </w:p>
        </w:tc>
        <w:tc>
          <w:tcPr>
            <w:tcW w:w="907" w:type="dxa"/>
            <w:tcBorders>
              <w:top w:val="nil"/>
              <w:left w:val="nil"/>
              <w:bottom w:val="nil"/>
              <w:right w:val="nil"/>
            </w:tcBorders>
            <w:shd w:val="clear" w:color="auto" w:fill="auto"/>
            <w:noWrap/>
            <w:vAlign w:val="bottom"/>
            <w:hideMark/>
          </w:tcPr>
          <w:p w14:paraId="1425C8C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5D20268D" w14:textId="77777777" w:rsidTr="00900D29">
        <w:trPr>
          <w:trHeight w:val="113"/>
        </w:trPr>
        <w:tc>
          <w:tcPr>
            <w:tcW w:w="907" w:type="dxa"/>
            <w:tcBorders>
              <w:top w:val="nil"/>
              <w:left w:val="nil"/>
              <w:bottom w:val="nil"/>
              <w:right w:val="nil"/>
            </w:tcBorders>
            <w:shd w:val="clear" w:color="auto" w:fill="auto"/>
            <w:noWrap/>
            <w:vAlign w:val="bottom"/>
            <w:hideMark/>
          </w:tcPr>
          <w:p w14:paraId="151CFE4E"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M24</w:t>
            </w:r>
            <w:proofErr w:type="spellEnd"/>
          </w:p>
        </w:tc>
        <w:tc>
          <w:tcPr>
            <w:tcW w:w="907" w:type="dxa"/>
            <w:tcBorders>
              <w:top w:val="nil"/>
              <w:left w:val="nil"/>
              <w:bottom w:val="nil"/>
              <w:right w:val="nil"/>
            </w:tcBorders>
            <w:shd w:val="clear" w:color="auto" w:fill="auto"/>
            <w:noWrap/>
            <w:vAlign w:val="bottom"/>
            <w:hideMark/>
          </w:tcPr>
          <w:p w14:paraId="1454C217"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9</w:t>
            </w:r>
          </w:p>
        </w:tc>
        <w:tc>
          <w:tcPr>
            <w:tcW w:w="907" w:type="dxa"/>
            <w:tcBorders>
              <w:top w:val="nil"/>
              <w:left w:val="nil"/>
              <w:bottom w:val="nil"/>
              <w:right w:val="nil"/>
            </w:tcBorders>
            <w:shd w:val="clear" w:color="auto" w:fill="auto"/>
            <w:noWrap/>
            <w:vAlign w:val="bottom"/>
            <w:hideMark/>
          </w:tcPr>
          <w:p w14:paraId="12A6B85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-307.66</w:t>
            </w:r>
          </w:p>
        </w:tc>
        <w:tc>
          <w:tcPr>
            <w:tcW w:w="907" w:type="dxa"/>
            <w:tcBorders>
              <w:top w:val="nil"/>
              <w:left w:val="nil"/>
              <w:bottom w:val="nil"/>
              <w:right w:val="nil"/>
            </w:tcBorders>
            <w:shd w:val="clear" w:color="auto" w:fill="auto"/>
            <w:noWrap/>
            <w:vAlign w:val="bottom"/>
            <w:hideMark/>
          </w:tcPr>
          <w:p w14:paraId="20FA75C3"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-42.7</w:t>
            </w:r>
          </w:p>
        </w:tc>
        <w:tc>
          <w:tcPr>
            <w:tcW w:w="907" w:type="dxa"/>
            <w:tcBorders>
              <w:top w:val="nil"/>
              <w:left w:val="nil"/>
              <w:bottom w:val="nil"/>
              <w:right w:val="nil"/>
            </w:tcBorders>
            <w:shd w:val="clear" w:color="auto" w:fill="auto"/>
            <w:noWrap/>
            <w:vAlign w:val="bottom"/>
            <w:hideMark/>
          </w:tcPr>
          <w:p w14:paraId="43848E5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-260.65</w:t>
            </w:r>
          </w:p>
        </w:tc>
        <w:tc>
          <w:tcPr>
            <w:tcW w:w="907" w:type="dxa"/>
            <w:tcBorders>
              <w:top w:val="nil"/>
              <w:left w:val="nil"/>
              <w:bottom w:val="nil"/>
              <w:right w:val="nil"/>
            </w:tcBorders>
            <w:shd w:val="clear" w:color="auto" w:fill="auto"/>
            <w:noWrap/>
            <w:vAlign w:val="bottom"/>
            <w:hideMark/>
          </w:tcPr>
          <w:p w14:paraId="4F56351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633.32</w:t>
            </w:r>
          </w:p>
        </w:tc>
        <w:tc>
          <w:tcPr>
            <w:tcW w:w="907" w:type="dxa"/>
            <w:tcBorders>
              <w:top w:val="nil"/>
              <w:left w:val="nil"/>
              <w:bottom w:val="nil"/>
              <w:right w:val="nil"/>
            </w:tcBorders>
            <w:shd w:val="clear" w:color="auto" w:fill="auto"/>
            <w:noWrap/>
            <w:vAlign w:val="bottom"/>
            <w:hideMark/>
          </w:tcPr>
          <w:p w14:paraId="393E9841"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163.14</w:t>
            </w:r>
          </w:p>
        </w:tc>
        <w:tc>
          <w:tcPr>
            <w:tcW w:w="907" w:type="dxa"/>
            <w:tcBorders>
              <w:top w:val="nil"/>
              <w:left w:val="nil"/>
              <w:bottom w:val="nil"/>
              <w:right w:val="nil"/>
            </w:tcBorders>
            <w:shd w:val="clear" w:color="auto" w:fill="auto"/>
            <w:noWrap/>
            <w:vAlign w:val="bottom"/>
            <w:hideMark/>
          </w:tcPr>
          <w:p w14:paraId="3163CF9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43C52F6D" w14:textId="77777777" w:rsidTr="00900D29">
        <w:trPr>
          <w:trHeight w:val="113"/>
        </w:trPr>
        <w:tc>
          <w:tcPr>
            <w:tcW w:w="907" w:type="dxa"/>
            <w:tcBorders>
              <w:top w:val="nil"/>
              <w:left w:val="nil"/>
              <w:bottom w:val="nil"/>
              <w:right w:val="nil"/>
            </w:tcBorders>
            <w:shd w:val="clear" w:color="auto" w:fill="auto"/>
            <w:noWrap/>
            <w:vAlign w:val="bottom"/>
            <w:hideMark/>
          </w:tcPr>
          <w:p w14:paraId="3573E6BC"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M25</w:t>
            </w:r>
            <w:proofErr w:type="spellEnd"/>
          </w:p>
        </w:tc>
        <w:tc>
          <w:tcPr>
            <w:tcW w:w="907" w:type="dxa"/>
            <w:tcBorders>
              <w:top w:val="nil"/>
              <w:left w:val="nil"/>
              <w:bottom w:val="nil"/>
              <w:right w:val="nil"/>
            </w:tcBorders>
            <w:shd w:val="clear" w:color="auto" w:fill="auto"/>
            <w:noWrap/>
            <w:vAlign w:val="bottom"/>
            <w:hideMark/>
          </w:tcPr>
          <w:p w14:paraId="3A67894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w:t>
            </w:r>
          </w:p>
        </w:tc>
        <w:tc>
          <w:tcPr>
            <w:tcW w:w="907" w:type="dxa"/>
            <w:tcBorders>
              <w:top w:val="nil"/>
              <w:left w:val="nil"/>
              <w:bottom w:val="nil"/>
              <w:right w:val="nil"/>
            </w:tcBorders>
            <w:shd w:val="clear" w:color="auto" w:fill="auto"/>
            <w:noWrap/>
            <w:vAlign w:val="bottom"/>
            <w:hideMark/>
          </w:tcPr>
          <w:p w14:paraId="310A0724"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-296.3</w:t>
            </w:r>
          </w:p>
        </w:tc>
        <w:tc>
          <w:tcPr>
            <w:tcW w:w="907" w:type="dxa"/>
            <w:tcBorders>
              <w:top w:val="nil"/>
              <w:left w:val="nil"/>
              <w:bottom w:val="nil"/>
              <w:right w:val="nil"/>
            </w:tcBorders>
            <w:shd w:val="clear" w:color="auto" w:fill="auto"/>
            <w:noWrap/>
            <w:vAlign w:val="bottom"/>
            <w:hideMark/>
          </w:tcPr>
          <w:p w14:paraId="68C0B93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-43.01</w:t>
            </w:r>
          </w:p>
        </w:tc>
        <w:tc>
          <w:tcPr>
            <w:tcW w:w="907" w:type="dxa"/>
            <w:tcBorders>
              <w:top w:val="nil"/>
              <w:left w:val="nil"/>
              <w:bottom w:val="nil"/>
              <w:right w:val="nil"/>
            </w:tcBorders>
            <w:shd w:val="clear" w:color="auto" w:fill="auto"/>
            <w:noWrap/>
            <w:vAlign w:val="bottom"/>
            <w:hideMark/>
          </w:tcPr>
          <w:p w14:paraId="448E0AE2"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-247.55</w:t>
            </w:r>
          </w:p>
        </w:tc>
        <w:tc>
          <w:tcPr>
            <w:tcW w:w="907" w:type="dxa"/>
            <w:tcBorders>
              <w:top w:val="nil"/>
              <w:left w:val="nil"/>
              <w:bottom w:val="nil"/>
              <w:right w:val="nil"/>
            </w:tcBorders>
            <w:shd w:val="clear" w:color="auto" w:fill="auto"/>
            <w:noWrap/>
            <w:vAlign w:val="bottom"/>
            <w:hideMark/>
          </w:tcPr>
          <w:p w14:paraId="184457C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616.6</w:t>
            </w:r>
          </w:p>
        </w:tc>
        <w:tc>
          <w:tcPr>
            <w:tcW w:w="907" w:type="dxa"/>
            <w:tcBorders>
              <w:top w:val="nil"/>
              <w:left w:val="nil"/>
              <w:bottom w:val="nil"/>
              <w:right w:val="nil"/>
            </w:tcBorders>
            <w:shd w:val="clear" w:color="auto" w:fill="auto"/>
            <w:noWrap/>
            <w:vAlign w:val="bottom"/>
            <w:hideMark/>
          </w:tcPr>
          <w:p w14:paraId="10E7E7F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146.42</w:t>
            </w:r>
          </w:p>
        </w:tc>
        <w:tc>
          <w:tcPr>
            <w:tcW w:w="907" w:type="dxa"/>
            <w:tcBorders>
              <w:top w:val="nil"/>
              <w:left w:val="nil"/>
              <w:bottom w:val="nil"/>
              <w:right w:val="nil"/>
            </w:tcBorders>
            <w:shd w:val="clear" w:color="auto" w:fill="auto"/>
            <w:noWrap/>
            <w:vAlign w:val="bottom"/>
            <w:hideMark/>
          </w:tcPr>
          <w:p w14:paraId="2BBB194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3608745F" w14:textId="77777777" w:rsidTr="00900D29">
        <w:trPr>
          <w:trHeight w:val="113"/>
        </w:trPr>
        <w:tc>
          <w:tcPr>
            <w:tcW w:w="907" w:type="dxa"/>
            <w:tcBorders>
              <w:top w:val="nil"/>
              <w:left w:val="nil"/>
              <w:bottom w:val="nil"/>
              <w:right w:val="nil"/>
            </w:tcBorders>
            <w:shd w:val="clear" w:color="auto" w:fill="auto"/>
            <w:noWrap/>
            <w:vAlign w:val="bottom"/>
            <w:hideMark/>
          </w:tcPr>
          <w:p w14:paraId="7EB94DBF"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M26</w:t>
            </w:r>
            <w:proofErr w:type="spellEnd"/>
          </w:p>
        </w:tc>
        <w:tc>
          <w:tcPr>
            <w:tcW w:w="907" w:type="dxa"/>
            <w:tcBorders>
              <w:top w:val="nil"/>
              <w:left w:val="nil"/>
              <w:bottom w:val="nil"/>
              <w:right w:val="nil"/>
            </w:tcBorders>
            <w:shd w:val="clear" w:color="auto" w:fill="auto"/>
            <w:noWrap/>
            <w:vAlign w:val="bottom"/>
            <w:hideMark/>
          </w:tcPr>
          <w:p w14:paraId="25E8A0D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12</w:t>
            </w:r>
          </w:p>
        </w:tc>
        <w:tc>
          <w:tcPr>
            <w:tcW w:w="907" w:type="dxa"/>
            <w:tcBorders>
              <w:top w:val="nil"/>
              <w:left w:val="nil"/>
              <w:bottom w:val="nil"/>
              <w:right w:val="nil"/>
            </w:tcBorders>
            <w:shd w:val="clear" w:color="auto" w:fill="auto"/>
            <w:noWrap/>
            <w:vAlign w:val="bottom"/>
            <w:hideMark/>
          </w:tcPr>
          <w:p w14:paraId="686EDC6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-362.65</w:t>
            </w:r>
          </w:p>
        </w:tc>
        <w:tc>
          <w:tcPr>
            <w:tcW w:w="907" w:type="dxa"/>
            <w:tcBorders>
              <w:top w:val="nil"/>
              <w:left w:val="nil"/>
              <w:bottom w:val="nil"/>
              <w:right w:val="nil"/>
            </w:tcBorders>
            <w:shd w:val="clear" w:color="auto" w:fill="auto"/>
            <w:noWrap/>
            <w:vAlign w:val="bottom"/>
            <w:hideMark/>
          </w:tcPr>
          <w:p w14:paraId="0009364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-61.05</w:t>
            </w:r>
          </w:p>
        </w:tc>
        <w:tc>
          <w:tcPr>
            <w:tcW w:w="907" w:type="dxa"/>
            <w:tcBorders>
              <w:top w:val="nil"/>
              <w:left w:val="nil"/>
              <w:bottom w:val="nil"/>
              <w:right w:val="nil"/>
            </w:tcBorders>
            <w:shd w:val="clear" w:color="auto" w:fill="auto"/>
            <w:noWrap/>
            <w:vAlign w:val="bottom"/>
            <w:hideMark/>
          </w:tcPr>
          <w:p w14:paraId="7C740EB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-281.89</w:t>
            </w:r>
          </w:p>
        </w:tc>
        <w:tc>
          <w:tcPr>
            <w:tcW w:w="907" w:type="dxa"/>
            <w:tcBorders>
              <w:top w:val="nil"/>
              <w:left w:val="nil"/>
              <w:bottom w:val="nil"/>
              <w:right w:val="nil"/>
            </w:tcBorders>
            <w:shd w:val="clear" w:color="auto" w:fill="auto"/>
            <w:noWrap/>
            <w:vAlign w:val="bottom"/>
            <w:hideMark/>
          </w:tcPr>
          <w:p w14:paraId="0B667DC6"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749.3</w:t>
            </w:r>
          </w:p>
        </w:tc>
        <w:tc>
          <w:tcPr>
            <w:tcW w:w="907" w:type="dxa"/>
            <w:tcBorders>
              <w:top w:val="nil"/>
              <w:left w:val="nil"/>
              <w:bottom w:val="nil"/>
              <w:right w:val="nil"/>
            </w:tcBorders>
            <w:shd w:val="clear" w:color="auto" w:fill="auto"/>
            <w:noWrap/>
            <w:vAlign w:val="bottom"/>
            <w:hideMark/>
          </w:tcPr>
          <w:p w14:paraId="75F3C1A9"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279.12</w:t>
            </w:r>
          </w:p>
        </w:tc>
        <w:tc>
          <w:tcPr>
            <w:tcW w:w="907" w:type="dxa"/>
            <w:tcBorders>
              <w:top w:val="nil"/>
              <w:left w:val="nil"/>
              <w:bottom w:val="nil"/>
              <w:right w:val="nil"/>
            </w:tcBorders>
            <w:shd w:val="clear" w:color="auto" w:fill="auto"/>
            <w:noWrap/>
            <w:vAlign w:val="bottom"/>
            <w:hideMark/>
          </w:tcPr>
          <w:p w14:paraId="23595B1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r w:rsidR="00900D29" w:rsidRPr="00900D29" w14:paraId="07DBFC31" w14:textId="77777777" w:rsidTr="00900D29">
        <w:trPr>
          <w:trHeight w:val="113"/>
        </w:trPr>
        <w:tc>
          <w:tcPr>
            <w:tcW w:w="907" w:type="dxa"/>
            <w:tcBorders>
              <w:top w:val="nil"/>
              <w:left w:val="nil"/>
              <w:bottom w:val="nil"/>
              <w:right w:val="nil"/>
            </w:tcBorders>
            <w:shd w:val="clear" w:color="auto" w:fill="auto"/>
            <w:noWrap/>
            <w:vAlign w:val="bottom"/>
            <w:hideMark/>
          </w:tcPr>
          <w:p w14:paraId="7D653361" w14:textId="77777777" w:rsidR="00900D29" w:rsidRPr="00900D29" w:rsidRDefault="00900D29" w:rsidP="00900D29">
            <w:pPr>
              <w:rPr>
                <w:rFonts w:ascii="Times New Roman" w:eastAsia="Times New Roman" w:hAnsi="Times New Roman" w:cs="Times New Roman"/>
                <w:color w:val="000000"/>
                <w:sz w:val="18"/>
                <w:szCs w:val="18"/>
                <w:lang w:val="en-CA"/>
              </w:rPr>
            </w:pPr>
            <w:proofErr w:type="spellStart"/>
            <w:r w:rsidRPr="00900D29">
              <w:rPr>
                <w:rFonts w:ascii="Times New Roman" w:eastAsia="Times New Roman" w:hAnsi="Times New Roman" w:cs="Times New Roman"/>
                <w:color w:val="000000"/>
                <w:sz w:val="18"/>
                <w:szCs w:val="18"/>
                <w:lang w:val="en-CA"/>
              </w:rPr>
              <w:t>M27</w:t>
            </w:r>
            <w:proofErr w:type="spellEnd"/>
          </w:p>
        </w:tc>
        <w:tc>
          <w:tcPr>
            <w:tcW w:w="907" w:type="dxa"/>
            <w:tcBorders>
              <w:top w:val="nil"/>
              <w:left w:val="nil"/>
              <w:bottom w:val="nil"/>
              <w:right w:val="nil"/>
            </w:tcBorders>
            <w:shd w:val="clear" w:color="auto" w:fill="auto"/>
            <w:noWrap/>
            <w:vAlign w:val="bottom"/>
            <w:hideMark/>
          </w:tcPr>
          <w:p w14:paraId="2E710C65"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15</w:t>
            </w:r>
          </w:p>
        </w:tc>
        <w:tc>
          <w:tcPr>
            <w:tcW w:w="907" w:type="dxa"/>
            <w:tcBorders>
              <w:top w:val="nil"/>
              <w:left w:val="nil"/>
              <w:bottom w:val="nil"/>
              <w:right w:val="nil"/>
            </w:tcBorders>
            <w:shd w:val="clear" w:color="auto" w:fill="auto"/>
            <w:noWrap/>
            <w:vAlign w:val="bottom"/>
            <w:hideMark/>
          </w:tcPr>
          <w:p w14:paraId="41F557C8"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-354.15</w:t>
            </w:r>
          </w:p>
        </w:tc>
        <w:tc>
          <w:tcPr>
            <w:tcW w:w="907" w:type="dxa"/>
            <w:tcBorders>
              <w:top w:val="nil"/>
              <w:left w:val="nil"/>
              <w:bottom w:val="nil"/>
              <w:right w:val="nil"/>
            </w:tcBorders>
            <w:shd w:val="clear" w:color="auto" w:fill="auto"/>
            <w:noWrap/>
            <w:vAlign w:val="bottom"/>
            <w:hideMark/>
          </w:tcPr>
          <w:p w14:paraId="7C356C5E"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-66.97</w:t>
            </w:r>
          </w:p>
        </w:tc>
        <w:tc>
          <w:tcPr>
            <w:tcW w:w="907" w:type="dxa"/>
            <w:tcBorders>
              <w:top w:val="nil"/>
              <w:left w:val="nil"/>
              <w:bottom w:val="nil"/>
              <w:right w:val="nil"/>
            </w:tcBorders>
            <w:shd w:val="clear" w:color="auto" w:fill="auto"/>
            <w:noWrap/>
            <w:vAlign w:val="bottom"/>
            <w:hideMark/>
          </w:tcPr>
          <w:p w14:paraId="288B54C0"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-268.04</w:t>
            </w:r>
          </w:p>
        </w:tc>
        <w:tc>
          <w:tcPr>
            <w:tcW w:w="907" w:type="dxa"/>
            <w:tcBorders>
              <w:top w:val="nil"/>
              <w:left w:val="nil"/>
              <w:bottom w:val="nil"/>
              <w:right w:val="nil"/>
            </w:tcBorders>
            <w:shd w:val="clear" w:color="auto" w:fill="auto"/>
            <w:noWrap/>
            <w:vAlign w:val="bottom"/>
            <w:hideMark/>
          </w:tcPr>
          <w:p w14:paraId="043F144F"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738.3</w:t>
            </w:r>
          </w:p>
        </w:tc>
        <w:tc>
          <w:tcPr>
            <w:tcW w:w="907" w:type="dxa"/>
            <w:tcBorders>
              <w:top w:val="nil"/>
              <w:left w:val="nil"/>
              <w:bottom w:val="nil"/>
              <w:right w:val="nil"/>
            </w:tcBorders>
            <w:shd w:val="clear" w:color="auto" w:fill="auto"/>
            <w:noWrap/>
            <w:vAlign w:val="bottom"/>
            <w:hideMark/>
          </w:tcPr>
          <w:p w14:paraId="02FAC3EA"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268.12</w:t>
            </w:r>
          </w:p>
        </w:tc>
        <w:tc>
          <w:tcPr>
            <w:tcW w:w="907" w:type="dxa"/>
            <w:tcBorders>
              <w:top w:val="nil"/>
              <w:left w:val="nil"/>
              <w:bottom w:val="nil"/>
              <w:right w:val="nil"/>
            </w:tcBorders>
            <w:shd w:val="clear" w:color="auto" w:fill="auto"/>
            <w:noWrap/>
            <w:vAlign w:val="bottom"/>
            <w:hideMark/>
          </w:tcPr>
          <w:p w14:paraId="693A97BC" w14:textId="77777777" w:rsidR="00900D29" w:rsidRPr="00900D29" w:rsidRDefault="00900D29" w:rsidP="00900D29">
            <w:pPr>
              <w:jc w:val="right"/>
              <w:rPr>
                <w:rFonts w:ascii="Times New Roman" w:eastAsia="Times New Roman" w:hAnsi="Times New Roman" w:cs="Times New Roman"/>
                <w:color w:val="000000"/>
                <w:sz w:val="18"/>
                <w:szCs w:val="18"/>
                <w:lang w:val="en-CA"/>
              </w:rPr>
            </w:pPr>
            <w:r w:rsidRPr="00900D29">
              <w:rPr>
                <w:rFonts w:ascii="Times New Roman" w:eastAsia="Times New Roman" w:hAnsi="Times New Roman" w:cs="Times New Roman"/>
                <w:color w:val="000000"/>
                <w:sz w:val="18"/>
                <w:szCs w:val="18"/>
                <w:lang w:val="en-CA"/>
              </w:rPr>
              <w:t>0</w:t>
            </w:r>
          </w:p>
        </w:tc>
      </w:tr>
    </w:tbl>
    <w:p w14:paraId="3F86C09B" w14:textId="6984A6C0" w:rsidR="007E1C85" w:rsidRPr="007C6B60" w:rsidRDefault="00266585" w:rsidP="001C30C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Table 2 – Modeling results from </w:t>
      </w:r>
      <w:proofErr w:type="spellStart"/>
      <w:r>
        <w:rPr>
          <w:rFonts w:ascii="Times New Roman" w:eastAsiaTheme="minorEastAsia" w:hAnsi="Times New Roman" w:cs="Times New Roman"/>
        </w:rPr>
        <w:t>Ericacea</w:t>
      </w:r>
      <w:r w:rsidR="005F7136">
        <w:rPr>
          <w:rFonts w:ascii="Times New Roman" w:eastAsiaTheme="minorEastAsia" w:hAnsi="Times New Roman" w:cs="Times New Roman"/>
        </w:rPr>
        <w:t>c</w:t>
      </w:r>
      <w:r>
        <w:rPr>
          <w:rFonts w:ascii="Times New Roman" w:eastAsiaTheme="minorEastAsia" w:hAnsi="Times New Roman" w:cs="Times New Roman"/>
        </w:rPr>
        <w:t>e</w:t>
      </w:r>
      <w:proofErr w:type="spellEnd"/>
      <w:r>
        <w:rPr>
          <w:rFonts w:ascii="Times New Roman" w:eastAsiaTheme="minorEastAsia" w:hAnsi="Times New Roman" w:cs="Times New Roman"/>
        </w:rPr>
        <w:t xml:space="preserve"> seed dispersal and aridity. </w:t>
      </w:r>
      <w:r w:rsidR="00420F35">
        <w:rPr>
          <w:rFonts w:ascii="Times New Roman" w:eastAsiaTheme="minorEastAsia" w:hAnsi="Times New Roman" w:cs="Times New Roman"/>
        </w:rPr>
        <w:t>(THERE ARE SOME MODELS WHICH FAILED TO CONVERGE AND ARE BEING RERUN)</w:t>
      </w:r>
      <w:r w:rsidR="00054030">
        <w:rPr>
          <w:rFonts w:ascii="Times New Roman" w:eastAsiaTheme="minorEastAsia" w:hAnsi="Times New Roman" w:cs="Times New Roman"/>
        </w:rPr>
        <w:t>.</w:t>
      </w:r>
    </w:p>
    <w:p w14:paraId="0165926D" w14:textId="218852C3" w:rsidR="00FD037D" w:rsidRPr="00FD037D" w:rsidRDefault="00D81BEE" w:rsidP="00F51B9B">
      <w:pPr>
        <w:spacing w:line="360" w:lineRule="auto"/>
        <w:outlineLvl w:val="0"/>
        <w:rPr>
          <w:rFonts w:ascii="Times New Roman" w:eastAsiaTheme="minorEastAsia" w:hAnsi="Times New Roman" w:cs="Times New Roman"/>
          <w:b/>
          <w:bCs/>
          <w:u w:val="single"/>
        </w:rPr>
      </w:pPr>
      <w:r w:rsidRPr="00D81BEE">
        <w:rPr>
          <w:rFonts w:ascii="Times New Roman" w:eastAsiaTheme="minorEastAsia" w:hAnsi="Times New Roman" w:cs="Times New Roman"/>
          <w:b/>
          <w:bCs/>
          <w:u w:val="single"/>
        </w:rPr>
        <w:t xml:space="preserve">Discussion </w:t>
      </w:r>
    </w:p>
    <w:p w14:paraId="166E25CA" w14:textId="7DB0A6C7" w:rsidR="00055F77" w:rsidRDefault="00DB4DC0"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Phylogenetic comparative methods have been widely applied to study discrete and continuous characters separately, but there are surprisingly few </w:t>
      </w:r>
      <w:r w:rsidR="007C29B1">
        <w:rPr>
          <w:rFonts w:ascii="Times New Roman" w:eastAsiaTheme="minorEastAsia" w:hAnsi="Times New Roman" w:cs="Times New Roman"/>
        </w:rPr>
        <w:t>options</w:t>
      </w:r>
      <w:r>
        <w:rPr>
          <w:rFonts w:ascii="Times New Roman" w:eastAsiaTheme="minorEastAsia" w:hAnsi="Times New Roman" w:cs="Times New Roman"/>
        </w:rPr>
        <w:t xml:space="preserve"> which </w:t>
      </w:r>
      <w:r w:rsidR="00CA0EBF">
        <w:rPr>
          <w:rFonts w:ascii="Times New Roman" w:eastAsiaTheme="minorEastAsia" w:hAnsi="Times New Roman" w:cs="Times New Roman"/>
        </w:rPr>
        <w:t>simultaneously</w:t>
      </w:r>
      <w:r>
        <w:rPr>
          <w:rFonts w:ascii="Times New Roman" w:eastAsiaTheme="minorEastAsia" w:hAnsi="Times New Roman" w:cs="Times New Roman"/>
        </w:rPr>
        <w:t xml:space="preserve">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 xml:space="preserve">. Here we describe the </w:t>
      </w:r>
      <w:proofErr w:type="spellStart"/>
      <w:r w:rsidRPr="004A29AA">
        <w:rPr>
          <w:rFonts w:ascii="Courier New" w:eastAsiaTheme="minorEastAsia" w:hAnsi="Courier New" w:cs="Courier New"/>
        </w:rPr>
        <w:t>hOUwie</w:t>
      </w:r>
      <w:proofErr w:type="spellEnd"/>
      <w:r>
        <w:rPr>
          <w:rFonts w:ascii="Times New Roman" w:eastAsiaTheme="minorEastAsia" w:hAnsi="Times New Roman" w:cs="Times New Roman"/>
        </w:rPr>
        <w:t xml:space="preserve"> model and demonstrate how it can be used to test hypotheses of correlated evolution between discrete and continuous characters while accounting for hidden </w:t>
      </w:r>
      <w:r w:rsidR="00187A8A">
        <w:rPr>
          <w:rFonts w:ascii="Times New Roman" w:eastAsiaTheme="minorEastAsia" w:hAnsi="Times New Roman" w:cs="Times New Roman"/>
        </w:rPr>
        <w:t>character states and unobserved variation</w:t>
      </w:r>
      <w:r>
        <w:rPr>
          <w:rFonts w:ascii="Times New Roman" w:eastAsiaTheme="minorEastAsia" w:hAnsi="Times New Roman" w:cs="Times New Roman"/>
        </w:rPr>
        <w:t xml:space="preserve">. </w:t>
      </w:r>
      <w:r w:rsidR="007C29B1">
        <w:rPr>
          <w:rFonts w:ascii="Times New Roman" w:eastAsiaTheme="minorEastAsia" w:hAnsi="Times New Roman" w:cs="Times New Roman"/>
        </w:rPr>
        <w:t xml:space="preserve">Our model jointly models discrete and continuous characters by linking both via a common regime painting. However, unlike other similar methods, our likelihood formula explicitly calculates the probability of the underlying regimes. This has the advantage of describing the discrete character </w:t>
      </w:r>
      <w:r w:rsidR="007C29B1">
        <w:rPr>
          <w:rFonts w:ascii="Times New Roman" w:eastAsiaTheme="minorEastAsia" w:hAnsi="Times New Roman" w:cs="Times New Roman"/>
        </w:rPr>
        <w:lastRenderedPageBreak/>
        <w:t>evolution probabilistically and allow</w:t>
      </w:r>
      <w:r w:rsidR="00CA0EBF">
        <w:rPr>
          <w:rFonts w:ascii="Times New Roman" w:eastAsiaTheme="minorEastAsia" w:hAnsi="Times New Roman" w:cs="Times New Roman"/>
        </w:rPr>
        <w:t>s</w:t>
      </w:r>
      <w:r w:rsidR="007C29B1">
        <w:rPr>
          <w:rFonts w:ascii="Times New Roman" w:eastAsiaTheme="minorEastAsia" w:hAnsi="Times New Roman" w:cs="Times New Roman"/>
        </w:rPr>
        <w:t xml:space="preserve"> information from the discrete and continuous characters to </w:t>
      </w:r>
      <w:r w:rsidR="005F4A5C">
        <w:rPr>
          <w:rFonts w:ascii="Times New Roman" w:eastAsiaTheme="minorEastAsia" w:hAnsi="Times New Roman" w:cs="Times New Roman"/>
        </w:rPr>
        <w:t xml:space="preserve">jointly </w:t>
      </w:r>
      <w:r w:rsidR="007C29B1">
        <w:rPr>
          <w:rFonts w:ascii="Times New Roman" w:eastAsiaTheme="minorEastAsia" w:hAnsi="Times New Roman" w:cs="Times New Roman"/>
        </w:rPr>
        <w:t xml:space="preserve">contribute to the overall likelihood. </w:t>
      </w:r>
    </w:p>
    <w:p w14:paraId="438F41B6" w14:textId="3E75DF31" w:rsidR="00BB1BA3" w:rsidRDefault="00BB1BA3" w:rsidP="00F51B9B">
      <w:pPr>
        <w:spacing w:line="360" w:lineRule="auto"/>
        <w:outlineLvl w:val="0"/>
        <w:rPr>
          <w:rFonts w:ascii="Times New Roman" w:eastAsiaTheme="minorEastAsia" w:hAnsi="Times New Roman" w:cs="Times New Roman"/>
          <w:u w:val="single"/>
        </w:rPr>
      </w:pPr>
      <w:r>
        <w:rPr>
          <w:rFonts w:ascii="Times New Roman" w:eastAsiaTheme="minorEastAsia" w:hAnsi="Times New Roman" w:cs="Times New Roman"/>
          <w:u w:val="single"/>
        </w:rPr>
        <w:t xml:space="preserve">The </w:t>
      </w:r>
      <w:r w:rsidR="00213597">
        <w:rPr>
          <w:rFonts w:ascii="Times New Roman" w:eastAsiaTheme="minorEastAsia" w:hAnsi="Times New Roman" w:cs="Times New Roman"/>
          <w:u w:val="single"/>
        </w:rPr>
        <w:t>significance</w:t>
      </w:r>
      <w:r>
        <w:rPr>
          <w:rFonts w:ascii="Times New Roman" w:eastAsiaTheme="minorEastAsia" w:hAnsi="Times New Roman" w:cs="Times New Roman"/>
          <w:u w:val="single"/>
        </w:rPr>
        <w:t xml:space="preserve"> of jointly modeling </w:t>
      </w:r>
      <w:r w:rsidR="00AA1A54">
        <w:rPr>
          <w:rFonts w:ascii="Times New Roman" w:eastAsiaTheme="minorEastAsia" w:hAnsi="Times New Roman" w:cs="Times New Roman"/>
          <w:u w:val="single"/>
        </w:rPr>
        <w:t>characters</w:t>
      </w:r>
    </w:p>
    <w:p w14:paraId="74F8D777" w14:textId="1954E63A" w:rsidR="008D3F3E" w:rsidRDefault="008D3F3E" w:rsidP="008D3F3E">
      <w:pPr>
        <w:spacing w:line="360" w:lineRule="auto"/>
        <w:ind w:firstLine="720"/>
        <w:jc w:val="both"/>
        <w:rPr>
          <w:rFonts w:ascii="Times New Roman" w:hAnsi="Times New Roman" w:cs="Times New Roman"/>
        </w:rPr>
      </w:pPr>
      <w:r w:rsidRPr="004309B8">
        <w:rPr>
          <w:rFonts w:ascii="Times New Roman" w:hAnsi="Times New Roman" w:cs="Times New Roman"/>
        </w:rPr>
        <w:t xml:space="preserve">Most implementations of an OU process </w:t>
      </w:r>
      <w:r w:rsidR="00CB5132">
        <w:rPr>
          <w:rFonts w:ascii="Times New Roman" w:hAnsi="Times New Roman" w:cs="Times New Roman"/>
        </w:rPr>
        <w:t xml:space="preserve">within PCMs </w:t>
      </w:r>
      <w:r w:rsidRPr="004309B8">
        <w:rPr>
          <w:rFonts w:ascii="Times New Roman" w:hAnsi="Times New Roman" w:cs="Times New Roman"/>
        </w:rPr>
        <w:t>assume that the regimes are known or estimate them without considering discrete character evolution</w:t>
      </w:r>
      <w:r w:rsidR="00CB5132">
        <w:rPr>
          <w:rFonts w:ascii="Times New Roman" w:hAnsi="Times New Roman" w:cs="Times New Roman"/>
        </w:rPr>
        <w:t xml:space="preserve"> (refs.)</w:t>
      </w:r>
      <w:r w:rsidRPr="004309B8">
        <w:rPr>
          <w:rFonts w:ascii="Times New Roman" w:hAnsi="Times New Roman" w:cs="Times New Roman"/>
        </w:rPr>
        <w:t xml:space="preserve">. These approaches leave little room for inference about the regimes themselves and how they change through time, nor the possibility that the evolution of the continuous character could influence change in the regimes or vice versa. The primary difference between </w:t>
      </w:r>
      <w:proofErr w:type="spellStart"/>
      <w:r w:rsidRPr="00CD4A83">
        <w:rPr>
          <w:rFonts w:ascii="Courier New" w:hAnsi="Courier New" w:cs="Courier New"/>
        </w:rPr>
        <w:t>hOUwie</w:t>
      </w:r>
      <w:proofErr w:type="spellEnd"/>
      <w:r w:rsidRPr="004309B8">
        <w:rPr>
          <w:rFonts w:ascii="Times New Roman" w:hAnsi="Times New Roman" w:cs="Times New Roman"/>
        </w:rPr>
        <w:t xml:space="preserve"> and other applications of the OU process is the </w:t>
      </w:r>
      <w:r>
        <w:rPr>
          <w:rFonts w:ascii="Times New Roman" w:hAnsi="Times New Roman" w:cs="Times New Roman"/>
        </w:rPr>
        <w:t xml:space="preserve">explicit </w:t>
      </w:r>
      <w:r w:rsidRPr="004309B8">
        <w:rPr>
          <w:rFonts w:ascii="Times New Roman" w:hAnsi="Times New Roman" w:cs="Times New Roman"/>
        </w:rPr>
        <w:t>joint modeling of the underlying regime structure and continuous trait. There are three main advantages to jointly modeling discrete and continuous traits. First, it represents a more realistic view of trait evolution. The evolution of any discrete or continuous trait is not independent of all other traits a lineage possesses</w:t>
      </w:r>
      <w:r>
        <w:rPr>
          <w:rFonts w:ascii="Times New Roman" w:hAnsi="Times New Roman" w:cs="Times New Roman"/>
        </w:rPr>
        <w:t xml:space="preserve"> (ref.)</w:t>
      </w:r>
      <w:r w:rsidRPr="004309B8">
        <w:rPr>
          <w:rFonts w:ascii="Times New Roman" w:hAnsi="Times New Roman" w:cs="Times New Roman"/>
        </w:rPr>
        <w:t>. Second, the mutual information of multiple variables makes our inferences more robust</w:t>
      </w:r>
      <w:r w:rsidR="00225C1E">
        <w:rPr>
          <w:rFonts w:ascii="Times New Roman" w:hAnsi="Times New Roman" w:cs="Times New Roman"/>
        </w:rPr>
        <w:t xml:space="preserve"> (ref.)</w:t>
      </w:r>
      <w:r w:rsidRPr="004309B8">
        <w:rPr>
          <w:rFonts w:ascii="Times New Roman" w:hAnsi="Times New Roman" w:cs="Times New Roman"/>
        </w:rPr>
        <w:t xml:space="preserve">. If we are certain of one variable (seed size), but </w:t>
      </w:r>
      <w:r>
        <w:rPr>
          <w:rFonts w:ascii="Times New Roman" w:hAnsi="Times New Roman" w:cs="Times New Roman"/>
        </w:rPr>
        <w:t>un</w:t>
      </w:r>
      <w:r w:rsidRPr="004309B8">
        <w:rPr>
          <w:rFonts w:ascii="Times New Roman" w:hAnsi="Times New Roman" w:cs="Times New Roman"/>
        </w:rPr>
        <w:t>certain about another variable (climate)</w:t>
      </w:r>
      <w:r>
        <w:rPr>
          <w:rFonts w:ascii="Times New Roman" w:hAnsi="Times New Roman" w:cs="Times New Roman"/>
        </w:rPr>
        <w:t>,</w:t>
      </w:r>
      <w:r w:rsidRPr="004309B8">
        <w:rPr>
          <w:rFonts w:ascii="Times New Roman" w:hAnsi="Times New Roman" w:cs="Times New Roman"/>
        </w:rPr>
        <w:t xml:space="preserve"> we can use the knowledge of the relationship between our variables to draw more accurate inferences about the uncertain variable</w:t>
      </w:r>
      <w:r w:rsidR="009654D3">
        <w:rPr>
          <w:rFonts w:ascii="Times New Roman" w:hAnsi="Times New Roman" w:cs="Times New Roman"/>
        </w:rPr>
        <w:t xml:space="preserve"> (ref.)</w:t>
      </w:r>
      <w:r w:rsidRPr="004309B8">
        <w:rPr>
          <w:rFonts w:ascii="Times New Roman" w:hAnsi="Times New Roman" w:cs="Times New Roman"/>
        </w:rPr>
        <w:t xml:space="preserve">. Finally, </w:t>
      </w:r>
      <w:r>
        <w:rPr>
          <w:rFonts w:ascii="Times New Roman" w:hAnsi="Times New Roman" w:cs="Times New Roman"/>
        </w:rPr>
        <w:t>using</w:t>
      </w:r>
      <w:r w:rsidRPr="004309B8">
        <w:rPr>
          <w:rFonts w:ascii="Times New Roman" w:hAnsi="Times New Roman" w:cs="Times New Roman"/>
        </w:rPr>
        <w:t xml:space="preserve"> hidden Markov models allows for the discovery of hidden variation. There is little reason to believe that any relationship between discrete and continuous variables will be homogenous throughout the history of </w:t>
      </w:r>
      <w:r w:rsidR="00F3598C">
        <w:rPr>
          <w:rFonts w:ascii="Times New Roman" w:hAnsi="Times New Roman" w:cs="Times New Roman"/>
        </w:rPr>
        <w:t xml:space="preserve">a </w:t>
      </w:r>
      <w:r w:rsidR="002E4AC7">
        <w:rPr>
          <w:rFonts w:ascii="Times New Roman" w:hAnsi="Times New Roman" w:cs="Times New Roman"/>
        </w:rPr>
        <w:t>lineage</w:t>
      </w:r>
      <w:r w:rsidRPr="004309B8">
        <w:rPr>
          <w:rFonts w:ascii="Times New Roman" w:hAnsi="Times New Roman" w:cs="Times New Roman"/>
        </w:rPr>
        <w:t xml:space="preserve">. </w:t>
      </w:r>
      <w:r w:rsidR="00EE17C8">
        <w:rPr>
          <w:rFonts w:ascii="Times New Roman" w:hAnsi="Times New Roman" w:cs="Times New Roman"/>
        </w:rPr>
        <w:t xml:space="preserve">With </w:t>
      </w:r>
      <w:proofErr w:type="spellStart"/>
      <w:r w:rsidRPr="00CD4A83">
        <w:rPr>
          <w:rFonts w:ascii="Courier New" w:hAnsi="Courier New" w:cs="Courier New"/>
        </w:rPr>
        <w:t>hOUwie</w:t>
      </w:r>
      <w:proofErr w:type="spellEnd"/>
      <w:r w:rsidR="00B379D7">
        <w:rPr>
          <w:rFonts w:ascii="Times New Roman" w:hAnsi="Times New Roman" w:cs="Times New Roman"/>
        </w:rPr>
        <w:t xml:space="preserve">, </w:t>
      </w:r>
      <w:r>
        <w:rPr>
          <w:rFonts w:ascii="Times New Roman" w:hAnsi="Times New Roman" w:cs="Times New Roman"/>
        </w:rPr>
        <w:t>it is possible to discover regions of the phylogeny where different types of relationships emerge</w:t>
      </w:r>
      <w:r w:rsidRPr="004309B8">
        <w:rPr>
          <w:rFonts w:ascii="Times New Roman" w:hAnsi="Times New Roman" w:cs="Times New Roman"/>
        </w:rPr>
        <w:t>.</w:t>
      </w:r>
    </w:p>
    <w:p w14:paraId="6770785E" w14:textId="5B8F6BF8" w:rsidR="0072657B" w:rsidRDefault="009E3699" w:rsidP="00F55679">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Additionally, </w:t>
      </w:r>
      <w:r w:rsidR="0075514B">
        <w:rPr>
          <w:rFonts w:ascii="Times New Roman" w:eastAsiaTheme="minorEastAsia" w:hAnsi="Times New Roman" w:cs="Times New Roman"/>
        </w:rPr>
        <w:t>m</w:t>
      </w:r>
      <w:r w:rsidR="00626F52">
        <w:rPr>
          <w:rFonts w:ascii="Times New Roman" w:eastAsiaTheme="minorEastAsia" w:hAnsi="Times New Roman" w:cs="Times New Roman"/>
        </w:rPr>
        <w:t>odeling joint probabilities put our models in</w:t>
      </w:r>
      <w:r w:rsidR="0075514B">
        <w:rPr>
          <w:rFonts w:ascii="Times New Roman" w:eastAsiaTheme="minorEastAsia" w:hAnsi="Times New Roman" w:cs="Times New Roman"/>
        </w:rPr>
        <w:t xml:space="preserve">to </w:t>
      </w:r>
      <w:r w:rsidR="00A23E92">
        <w:rPr>
          <w:rFonts w:ascii="Times New Roman" w:eastAsiaTheme="minorEastAsia" w:hAnsi="Times New Roman" w:cs="Times New Roman"/>
        </w:rPr>
        <w:t xml:space="preserve">a </w:t>
      </w:r>
      <w:r w:rsidR="00626F52">
        <w:rPr>
          <w:rFonts w:ascii="Times New Roman" w:eastAsiaTheme="minorEastAsia" w:hAnsi="Times New Roman" w:cs="Times New Roman"/>
        </w:rPr>
        <w:t>likelihood</w:t>
      </w:r>
      <w:r w:rsidR="0075514B">
        <w:rPr>
          <w:rFonts w:ascii="Times New Roman" w:eastAsiaTheme="minorEastAsia" w:hAnsi="Times New Roman" w:cs="Times New Roman"/>
        </w:rPr>
        <w:t xml:space="preserve"> framework</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This allows for</w:t>
      </w:r>
      <w:r w:rsidR="00626F52">
        <w:rPr>
          <w:rFonts w:ascii="Times New Roman" w:eastAsiaTheme="minorEastAsia" w:hAnsi="Times New Roman" w:cs="Times New Roman"/>
        </w:rPr>
        <w:t xml:space="preserve"> model comparison</w:t>
      </w:r>
      <w:r w:rsidR="00C000E5">
        <w:rPr>
          <w:rFonts w:ascii="Times New Roman" w:eastAsiaTheme="minorEastAsia" w:hAnsi="Times New Roman" w:cs="Times New Roman"/>
        </w:rPr>
        <w:t xml:space="preserve">, </w:t>
      </w:r>
      <w:r w:rsidR="00626F52">
        <w:rPr>
          <w:rFonts w:ascii="Times New Roman" w:eastAsiaTheme="minorEastAsia" w:hAnsi="Times New Roman" w:cs="Times New Roman"/>
        </w:rPr>
        <w:t>model averaging</w:t>
      </w:r>
      <w:r w:rsidR="00C000E5">
        <w:rPr>
          <w:rFonts w:ascii="Times New Roman" w:eastAsiaTheme="minorEastAsia" w:hAnsi="Times New Roman" w:cs="Times New Roman"/>
        </w:rPr>
        <w:t>, and other tools to be utilized when comparing macroevolutionary hypotheses (refs.)</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 xml:space="preserve">This framework may be preferable </w:t>
      </w:r>
      <w:r w:rsidR="00017B6D">
        <w:rPr>
          <w:rFonts w:ascii="Times New Roman" w:eastAsiaTheme="minorEastAsia" w:hAnsi="Times New Roman" w:cs="Times New Roman"/>
        </w:rPr>
        <w:t>to</w:t>
      </w:r>
      <w:r w:rsidR="00626F52">
        <w:rPr>
          <w:rFonts w:ascii="Times New Roman" w:eastAsiaTheme="minorEastAsia" w:hAnsi="Times New Roman" w:cs="Times New Roman"/>
        </w:rPr>
        <w:t xml:space="preserve"> testing whether </w:t>
      </w:r>
      <w:r w:rsidR="008D2596">
        <w:rPr>
          <w:rFonts w:ascii="Times New Roman" w:eastAsiaTheme="minorEastAsia" w:hAnsi="Times New Roman" w:cs="Times New Roman"/>
        </w:rPr>
        <w:t>a particular</w:t>
      </w:r>
      <w:r w:rsidR="00626F52">
        <w:rPr>
          <w:rFonts w:ascii="Times New Roman" w:eastAsiaTheme="minorEastAsia" w:hAnsi="Times New Roman" w:cs="Times New Roman"/>
        </w:rPr>
        <w:t xml:space="preserve"> hypothesis is better than a trivial null model</w:t>
      </w:r>
      <w:r w:rsidR="00C000E5">
        <w:rPr>
          <w:rFonts w:ascii="Times New Roman" w:eastAsiaTheme="minorEastAsia" w:hAnsi="Times New Roman" w:cs="Times New Roman"/>
        </w:rPr>
        <w:t xml:space="preserve"> (ref.). </w:t>
      </w:r>
      <w:r w:rsidR="00F55679">
        <w:rPr>
          <w:rFonts w:ascii="Times New Roman" w:eastAsiaTheme="minorEastAsia" w:hAnsi="Times New Roman" w:cs="Times New Roman"/>
        </w:rPr>
        <w:t xml:space="preserve">Detecting a significant correlation between two traits is an important first step in establishing an evolutionary relationship, </w:t>
      </w:r>
      <w:r w:rsidR="000520CE">
        <w:rPr>
          <w:rFonts w:ascii="Times New Roman" w:eastAsiaTheme="minorEastAsia" w:hAnsi="Times New Roman" w:cs="Times New Roman"/>
        </w:rPr>
        <w:t>however</w:t>
      </w:r>
      <w:r w:rsidR="00F55679">
        <w:rPr>
          <w:rFonts w:ascii="Times New Roman" w:eastAsiaTheme="minorEastAsia" w:hAnsi="Times New Roman" w:cs="Times New Roman"/>
        </w:rPr>
        <w:t xml:space="preserve"> a richer understanding may be achieved through </w:t>
      </w:r>
      <w:r w:rsidR="00704DF0">
        <w:rPr>
          <w:rFonts w:ascii="Times New Roman" w:eastAsiaTheme="minorEastAsia" w:hAnsi="Times New Roman" w:cs="Times New Roman"/>
        </w:rPr>
        <w:t>examining the models</w:t>
      </w:r>
      <w:r w:rsidR="000E57FA">
        <w:rPr>
          <w:rFonts w:ascii="Times New Roman" w:eastAsiaTheme="minorEastAsia" w:hAnsi="Times New Roman" w:cs="Times New Roman"/>
        </w:rPr>
        <w:t>’</w:t>
      </w:r>
      <w:r w:rsidR="00704DF0">
        <w:rPr>
          <w:rFonts w:ascii="Times New Roman" w:eastAsiaTheme="minorEastAsia" w:hAnsi="Times New Roman" w:cs="Times New Roman"/>
        </w:rPr>
        <w:t xml:space="preserve"> parameterization in</w:t>
      </w:r>
      <w:r w:rsidR="00F55679">
        <w:rPr>
          <w:rFonts w:ascii="Times New Roman" w:eastAsiaTheme="minorEastAsia" w:hAnsi="Times New Roman" w:cs="Times New Roman"/>
        </w:rPr>
        <w:t xml:space="preserve"> </w:t>
      </w:r>
      <w:r w:rsidR="00704DF0">
        <w:rPr>
          <w:rFonts w:ascii="Times New Roman" w:eastAsiaTheme="minorEastAsia" w:hAnsi="Times New Roman" w:cs="Times New Roman"/>
        </w:rPr>
        <w:t>relation to specific hypotheses</w:t>
      </w:r>
      <w:r w:rsidR="00F55679">
        <w:rPr>
          <w:rFonts w:ascii="Times New Roman" w:eastAsiaTheme="minorEastAsia" w:hAnsi="Times New Roman" w:cs="Times New Roman"/>
        </w:rPr>
        <w:t xml:space="preserve">. </w:t>
      </w:r>
      <w:r w:rsidR="00C000E5">
        <w:rPr>
          <w:rFonts w:ascii="Times New Roman" w:eastAsiaTheme="minorEastAsia" w:hAnsi="Times New Roman" w:cs="Times New Roman"/>
        </w:rPr>
        <w:t>Model averaged parameters and tip rates are a way to both test preexisting hypotheses and begin developing new hypotheses based on interpretation</w:t>
      </w:r>
      <w:r w:rsidR="006B7081">
        <w:rPr>
          <w:rFonts w:ascii="Times New Roman" w:eastAsiaTheme="minorEastAsia" w:hAnsi="Times New Roman" w:cs="Times New Roman"/>
        </w:rPr>
        <w:t xml:space="preserve"> (</w:t>
      </w:r>
      <w:proofErr w:type="spellStart"/>
      <w:r w:rsidR="006B7081">
        <w:rPr>
          <w:rFonts w:ascii="Times New Roman" w:eastAsiaTheme="minorEastAsia" w:hAnsi="Times New Roman" w:cs="Times New Roman"/>
        </w:rPr>
        <w:t>misse</w:t>
      </w:r>
      <w:proofErr w:type="spellEnd"/>
      <w:r w:rsidR="006B7081">
        <w:rPr>
          <w:rFonts w:ascii="Times New Roman" w:eastAsiaTheme="minorEastAsia" w:hAnsi="Times New Roman" w:cs="Times New Roman"/>
        </w:rPr>
        <w:t>)</w:t>
      </w:r>
      <w:r w:rsidR="00626F52">
        <w:rPr>
          <w:rFonts w:ascii="Times New Roman" w:eastAsiaTheme="minorEastAsia" w:hAnsi="Times New Roman" w:cs="Times New Roman"/>
        </w:rPr>
        <w:t xml:space="preserve">. </w:t>
      </w:r>
      <w:r w:rsidR="00C000E5">
        <w:rPr>
          <w:rFonts w:ascii="Times New Roman" w:eastAsiaTheme="minorEastAsia" w:hAnsi="Times New Roman" w:cs="Times New Roman"/>
        </w:rPr>
        <w:t xml:space="preserve">Additionally, because the relative explanatory power of each model is related to parameter estimates, </w:t>
      </w:r>
      <w:r w:rsidR="00000F41">
        <w:rPr>
          <w:rFonts w:ascii="Times New Roman" w:eastAsiaTheme="minorEastAsia" w:hAnsi="Times New Roman" w:cs="Times New Roman"/>
        </w:rPr>
        <w:t xml:space="preserve">by using model averaging </w:t>
      </w:r>
      <w:r w:rsidR="00626F52">
        <w:rPr>
          <w:rFonts w:ascii="Times New Roman" w:eastAsiaTheme="minorEastAsia" w:hAnsi="Times New Roman" w:cs="Times New Roman"/>
        </w:rPr>
        <w:t>we account for model structure uncertainty in addition to parameter estimation uncertainty</w:t>
      </w:r>
      <w:r w:rsidR="001E17A0">
        <w:rPr>
          <w:rFonts w:ascii="Times New Roman" w:eastAsiaTheme="minorEastAsia" w:hAnsi="Times New Roman" w:cs="Times New Roman"/>
        </w:rPr>
        <w:t xml:space="preserve"> (refs?)</w:t>
      </w:r>
      <w:r w:rsidR="00626F52">
        <w:rPr>
          <w:rFonts w:ascii="Times New Roman" w:eastAsiaTheme="minorEastAsia" w:hAnsi="Times New Roman" w:cs="Times New Roman"/>
        </w:rPr>
        <w:t>.</w:t>
      </w:r>
      <w:r w:rsidR="00C91807">
        <w:rPr>
          <w:rFonts w:ascii="Times New Roman" w:eastAsiaTheme="minorEastAsia" w:hAnsi="Times New Roman" w:cs="Times New Roman"/>
        </w:rPr>
        <w:t xml:space="preserve"> </w:t>
      </w:r>
      <w:proofErr w:type="spellStart"/>
      <w:r w:rsidR="00CB6236">
        <w:rPr>
          <w:rFonts w:ascii="Times New Roman" w:eastAsiaTheme="minorEastAsia" w:hAnsi="Times New Roman" w:cs="Times New Roman"/>
        </w:rPr>
        <w:t>hOUwie</w:t>
      </w:r>
      <w:proofErr w:type="spellEnd"/>
      <w:r w:rsidR="00CB6236">
        <w:rPr>
          <w:rFonts w:ascii="Times New Roman" w:eastAsiaTheme="minorEastAsia" w:hAnsi="Times New Roman" w:cs="Times New Roman"/>
        </w:rPr>
        <w:t xml:space="preserve"> provides p</w:t>
      </w:r>
      <w:r w:rsidR="00626F52">
        <w:rPr>
          <w:rFonts w:ascii="Times New Roman" w:eastAsiaTheme="minorEastAsia" w:hAnsi="Times New Roman" w:cs="Times New Roman"/>
        </w:rPr>
        <w:t xml:space="preserve">arameter estimates </w:t>
      </w:r>
      <w:r w:rsidR="00891A2B">
        <w:rPr>
          <w:rFonts w:ascii="Times New Roman" w:eastAsiaTheme="minorEastAsia" w:hAnsi="Times New Roman" w:cs="Times New Roman"/>
        </w:rPr>
        <w:t xml:space="preserve">that </w:t>
      </w:r>
      <w:r w:rsidR="00626F52">
        <w:rPr>
          <w:rFonts w:ascii="Times New Roman" w:eastAsiaTheme="minorEastAsia" w:hAnsi="Times New Roman" w:cs="Times New Roman"/>
        </w:rPr>
        <w:t xml:space="preserve">are comparable across </w:t>
      </w:r>
      <w:r w:rsidR="00397612">
        <w:rPr>
          <w:rFonts w:ascii="Times New Roman" w:eastAsiaTheme="minorEastAsia" w:hAnsi="Times New Roman" w:cs="Times New Roman"/>
        </w:rPr>
        <w:t>studies</w:t>
      </w:r>
      <w:r w:rsidR="00891A2B">
        <w:rPr>
          <w:rFonts w:ascii="Times New Roman" w:eastAsiaTheme="minorEastAsia" w:hAnsi="Times New Roman" w:cs="Times New Roman"/>
        </w:rPr>
        <w:t xml:space="preserve"> </w:t>
      </w:r>
      <w:r w:rsidR="0014729E">
        <w:rPr>
          <w:rFonts w:ascii="Times New Roman" w:eastAsiaTheme="minorEastAsia" w:hAnsi="Times New Roman" w:cs="Times New Roman"/>
        </w:rPr>
        <w:t>(</w:t>
      </w:r>
      <w:r w:rsidR="00CB6236">
        <w:rPr>
          <w:rFonts w:ascii="Times New Roman" w:eastAsiaTheme="minorEastAsia" w:hAnsi="Times New Roman" w:cs="Times New Roman"/>
        </w:rPr>
        <w:t xml:space="preserve">see: </w:t>
      </w:r>
      <w:r w:rsidR="0014729E">
        <w:rPr>
          <w:rFonts w:ascii="Times New Roman" w:eastAsiaTheme="minorEastAsia" w:hAnsi="Times New Roman" w:cs="Times New Roman"/>
        </w:rPr>
        <w:t>new lambda paper)</w:t>
      </w:r>
      <w:r w:rsidR="00626F52">
        <w:rPr>
          <w:rFonts w:ascii="Times New Roman" w:eastAsiaTheme="minorEastAsia" w:hAnsi="Times New Roman" w:cs="Times New Roman"/>
        </w:rPr>
        <w:t xml:space="preserve">. </w:t>
      </w:r>
      <w:r w:rsidR="0072657B">
        <w:rPr>
          <w:rFonts w:ascii="Times New Roman" w:eastAsiaTheme="minorEastAsia" w:hAnsi="Times New Roman" w:cs="Times New Roman"/>
        </w:rPr>
        <w:t xml:space="preserve">Consider a situation in </w:t>
      </w:r>
      <w:r w:rsidR="0072657B">
        <w:rPr>
          <w:rFonts w:ascii="Times New Roman" w:eastAsiaTheme="minorEastAsia" w:hAnsi="Times New Roman" w:cs="Times New Roman"/>
        </w:rPr>
        <w:lastRenderedPageBreak/>
        <w:t xml:space="preserve">which one wanted to compare OU parameters across multiple studies. It </w:t>
      </w:r>
      <w:r w:rsidR="00C93835">
        <w:rPr>
          <w:rFonts w:ascii="Times New Roman" w:eastAsiaTheme="minorEastAsia" w:hAnsi="Times New Roman" w:cs="Times New Roman"/>
        </w:rPr>
        <w:t>is not possible</w:t>
      </w:r>
      <w:r w:rsidR="0072657B">
        <w:rPr>
          <w:rFonts w:ascii="Times New Roman" w:eastAsiaTheme="minorEastAsia" w:hAnsi="Times New Roman" w:cs="Times New Roman"/>
        </w:rPr>
        <w:t xml:space="preserve"> to compar</w:t>
      </w:r>
      <w:r w:rsidR="00C93835">
        <w:rPr>
          <w:rFonts w:ascii="Times New Roman" w:eastAsiaTheme="minorEastAsia" w:hAnsi="Times New Roman" w:cs="Times New Roman"/>
        </w:rPr>
        <w:t xml:space="preserve">e parameters </w:t>
      </w:r>
      <w:r w:rsidR="0072657B">
        <w:rPr>
          <w:rFonts w:ascii="Times New Roman" w:eastAsiaTheme="minorEastAsia" w:hAnsi="Times New Roman" w:cs="Times New Roman"/>
        </w:rPr>
        <w:t xml:space="preserve">when the OU parameters themselves are linked to specific mappings </w:t>
      </w:r>
      <w:r w:rsidR="00C93835">
        <w:rPr>
          <w:rFonts w:ascii="Times New Roman" w:eastAsiaTheme="minorEastAsia" w:hAnsi="Times New Roman" w:cs="Times New Roman"/>
        </w:rPr>
        <w:t xml:space="preserve">since it is unknown whether </w:t>
      </w:r>
      <w:r w:rsidR="0072657B">
        <w:rPr>
          <w:rFonts w:ascii="Times New Roman" w:eastAsiaTheme="minorEastAsia" w:hAnsi="Times New Roman" w:cs="Times New Roman"/>
        </w:rPr>
        <w:t>the mapping or focal trait influenced parameter estimates.</w:t>
      </w:r>
      <w:r w:rsidR="00DC52CC">
        <w:rPr>
          <w:rFonts w:ascii="Times New Roman" w:eastAsiaTheme="minorEastAsia" w:hAnsi="Times New Roman" w:cs="Times New Roman"/>
        </w:rPr>
        <w:t xml:space="preserve"> </w:t>
      </w:r>
    </w:p>
    <w:p w14:paraId="0471B247" w14:textId="1C323C4A" w:rsidR="00C10D76" w:rsidRDefault="00F34C77" w:rsidP="00F55679">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Finally, i</w:t>
      </w:r>
      <w:r w:rsidR="00C10D76">
        <w:rPr>
          <w:rFonts w:ascii="Times New Roman" w:eastAsiaTheme="minorEastAsia" w:hAnsi="Times New Roman" w:cs="Times New Roman"/>
        </w:rPr>
        <w:t xml:space="preserve">t is interesting to note that our study has found that the probability of a discrete character mapping </w:t>
      </w:r>
      <w:r w:rsidR="00B47F2F">
        <w:rPr>
          <w:rFonts w:ascii="Times New Roman" w:eastAsiaTheme="minorEastAsia" w:hAnsi="Times New Roman" w:cs="Times New Roman"/>
        </w:rPr>
        <w:t>is</w:t>
      </w:r>
      <w:r w:rsidR="00C10D76">
        <w:rPr>
          <w:rFonts w:ascii="Times New Roman" w:eastAsiaTheme="minorEastAsia" w:hAnsi="Times New Roman" w:cs="Times New Roman"/>
        </w:rPr>
        <w:t xml:space="preserve"> roughly correlated with the probability of the continuous trait given model parameters. This is important for the </w:t>
      </w:r>
      <w:proofErr w:type="spellStart"/>
      <w:r w:rsidR="00C10D76" w:rsidRPr="00403466">
        <w:rPr>
          <w:rFonts w:ascii="Courier New" w:eastAsiaTheme="minorEastAsia" w:hAnsi="Courier New" w:cs="Courier New"/>
        </w:rPr>
        <w:t>hOUwie</w:t>
      </w:r>
      <w:proofErr w:type="spellEnd"/>
      <w:r w:rsidR="00C10D76">
        <w:rPr>
          <w:rFonts w:ascii="Times New Roman" w:eastAsiaTheme="minorEastAsia" w:hAnsi="Times New Roman" w:cs="Times New Roman"/>
        </w:rPr>
        <w:t xml:space="preserve"> model because of the </w:t>
      </w:r>
      <w:r w:rsidR="00403466">
        <w:rPr>
          <w:rFonts w:ascii="Times New Roman" w:eastAsiaTheme="minorEastAsia" w:hAnsi="Times New Roman" w:cs="Times New Roman"/>
        </w:rPr>
        <w:t>simulation-based</w:t>
      </w:r>
      <w:r w:rsidR="00C10D76">
        <w:rPr>
          <w:rFonts w:ascii="Times New Roman" w:eastAsiaTheme="minorEastAsia" w:hAnsi="Times New Roman" w:cs="Times New Roman"/>
        </w:rPr>
        <w:t xml:space="preserve"> approach taken, but also has implications for</w:t>
      </w:r>
      <w:r w:rsidR="00FA2032">
        <w:rPr>
          <w:rFonts w:ascii="Times New Roman" w:eastAsiaTheme="minorEastAsia" w:hAnsi="Times New Roman" w:cs="Times New Roman"/>
        </w:rPr>
        <w:t xml:space="preserve"> other</w:t>
      </w:r>
      <w:r w:rsidR="00C10D76">
        <w:rPr>
          <w:rFonts w:ascii="Times New Roman" w:eastAsiaTheme="minorEastAsia" w:hAnsi="Times New Roman" w:cs="Times New Roman"/>
        </w:rPr>
        <w:t xml:space="preserve"> models currently being used and developed. </w:t>
      </w:r>
      <w:r w:rsidR="005B42A8">
        <w:rPr>
          <w:rFonts w:ascii="Times New Roman" w:eastAsiaTheme="minorEastAsia" w:hAnsi="Times New Roman" w:cs="Times New Roman"/>
        </w:rPr>
        <w:t xml:space="preserve">Previous attempts to jointly model discrete and continuous characters have relied on stochastic maps generated by the MLE of discrete characters. Had the probability of the discrete characters as defined by the MLE been decoupled from the total joint probability of discrete and continuous characters, estimates related to the continuous character would have been biased towards </w:t>
      </w:r>
      <w:r w:rsidR="00B36BB8">
        <w:rPr>
          <w:rFonts w:ascii="Times New Roman" w:eastAsiaTheme="minorEastAsia" w:hAnsi="Times New Roman" w:cs="Times New Roman"/>
        </w:rPr>
        <w:t xml:space="preserve">an </w:t>
      </w:r>
      <w:r w:rsidR="005B42A8">
        <w:rPr>
          <w:rFonts w:ascii="Times New Roman" w:eastAsiaTheme="minorEastAsia" w:hAnsi="Times New Roman" w:cs="Times New Roman"/>
        </w:rPr>
        <w:t>explanation of the discrete character. As we have shown here, albeit with a limited set of simulations, the probabilities of discrete character mappings and continuous characters are correlated. Thus, high probability mappings can be expected to produce high probability continuous characters when the two are</w:t>
      </w:r>
      <w:r w:rsidR="002A6305">
        <w:rPr>
          <w:rFonts w:ascii="Times New Roman" w:eastAsiaTheme="minorEastAsia" w:hAnsi="Times New Roman" w:cs="Times New Roman"/>
        </w:rPr>
        <w:t xml:space="preserve"> coevolving</w:t>
      </w:r>
      <w:r w:rsidR="005B42A8">
        <w:rPr>
          <w:rFonts w:ascii="Times New Roman" w:eastAsiaTheme="minorEastAsia" w:hAnsi="Times New Roman" w:cs="Times New Roman"/>
        </w:rPr>
        <w:t xml:space="preserve">. These findings suggest, that although there will be slight differences between the joint estimate </w:t>
      </w:r>
      <w:r w:rsidR="00D11728">
        <w:rPr>
          <w:rFonts w:ascii="Times New Roman" w:eastAsiaTheme="minorEastAsia" w:hAnsi="Times New Roman" w:cs="Times New Roman"/>
        </w:rPr>
        <w:t>developed</w:t>
      </w:r>
      <w:r w:rsidR="005B42A8">
        <w:rPr>
          <w:rFonts w:ascii="Times New Roman" w:eastAsiaTheme="minorEastAsia" w:hAnsi="Times New Roman" w:cs="Times New Roman"/>
        </w:rPr>
        <w:t xml:space="preserve"> in </w:t>
      </w:r>
      <w:proofErr w:type="spellStart"/>
      <w:r w:rsidR="005B42A8" w:rsidRPr="005B42A8">
        <w:rPr>
          <w:rFonts w:ascii="Courier New" w:eastAsiaTheme="minorEastAsia" w:hAnsi="Courier New" w:cs="Courier New"/>
        </w:rPr>
        <w:t>hOUwie</w:t>
      </w:r>
      <w:proofErr w:type="spellEnd"/>
      <w:r w:rsidR="005B42A8">
        <w:rPr>
          <w:rFonts w:ascii="Times New Roman" w:eastAsiaTheme="minorEastAsia" w:hAnsi="Times New Roman" w:cs="Times New Roman"/>
        </w:rPr>
        <w:t xml:space="preserve"> and </w:t>
      </w:r>
      <w:r w:rsidR="00D11728">
        <w:rPr>
          <w:rFonts w:ascii="Times New Roman" w:eastAsiaTheme="minorEastAsia" w:hAnsi="Times New Roman" w:cs="Times New Roman"/>
        </w:rPr>
        <w:t>methods currently being used (described by Revell 2013), most previously published results should remain relatively robust.</w:t>
      </w:r>
      <w:r w:rsidR="006A2070">
        <w:rPr>
          <w:rFonts w:ascii="Times New Roman" w:eastAsiaTheme="minorEastAsia" w:hAnsi="Times New Roman" w:cs="Times New Roman"/>
        </w:rPr>
        <w:t xml:space="preserve"> This also suggests a diminishing return on increasing the number of stochastic maps when conducting a study. Depending on the parameterization of the discrete model, increasing the number of stochastic maps may mean several repetitions of high probability mappings. We suspect </w:t>
      </w:r>
      <w:proofErr w:type="gramStart"/>
      <w:r w:rsidR="006A2070">
        <w:rPr>
          <w:rFonts w:ascii="Times New Roman" w:eastAsiaTheme="minorEastAsia" w:hAnsi="Times New Roman" w:cs="Times New Roman"/>
        </w:rPr>
        <w:t>this is why</w:t>
      </w:r>
      <w:proofErr w:type="gramEnd"/>
      <w:r w:rsidR="006A2070">
        <w:rPr>
          <w:rFonts w:ascii="Times New Roman" w:eastAsiaTheme="minorEastAsia" w:hAnsi="Times New Roman" w:cs="Times New Roman"/>
        </w:rPr>
        <w:t xml:space="preserve"> increasing the number of stochastic maps in the </w:t>
      </w:r>
      <w:proofErr w:type="spellStart"/>
      <w:r w:rsidR="006A2070">
        <w:rPr>
          <w:rFonts w:ascii="Times New Roman" w:eastAsiaTheme="minorEastAsia" w:hAnsi="Times New Roman" w:cs="Times New Roman"/>
        </w:rPr>
        <w:t>hOUwie</w:t>
      </w:r>
      <w:proofErr w:type="spellEnd"/>
      <w:r w:rsidR="006A2070">
        <w:rPr>
          <w:rFonts w:ascii="Times New Roman" w:eastAsiaTheme="minorEastAsia" w:hAnsi="Times New Roman" w:cs="Times New Roman"/>
        </w:rPr>
        <w:t xml:space="preserve"> simulations had little influence on the accuracy of the model. Of course, this is not always the case and there are certain discrete parameters (such as high transition rates) where there are many equally probably maps</w:t>
      </w:r>
      <w:r w:rsidR="00DD7A48">
        <w:rPr>
          <w:rFonts w:ascii="Times New Roman" w:eastAsiaTheme="minorEastAsia" w:hAnsi="Times New Roman" w:cs="Times New Roman"/>
        </w:rPr>
        <w:t>. I</w:t>
      </w:r>
      <w:r w:rsidR="006A2070">
        <w:rPr>
          <w:rFonts w:ascii="Times New Roman" w:eastAsiaTheme="minorEastAsia" w:hAnsi="Times New Roman" w:cs="Times New Roman"/>
        </w:rPr>
        <w:t>ncreasing the number of stochastic mappings would be useful in these cases.</w:t>
      </w:r>
    </w:p>
    <w:p w14:paraId="276A58E9" w14:textId="1569498B" w:rsidR="007F0677" w:rsidRPr="007F0677" w:rsidRDefault="00764360" w:rsidP="00F51B9B">
      <w:pPr>
        <w:spacing w:line="360" w:lineRule="auto"/>
        <w:outlineLvl w:val="0"/>
        <w:rPr>
          <w:rFonts w:ascii="Times New Roman" w:eastAsiaTheme="minorEastAsia" w:hAnsi="Times New Roman" w:cs="Times New Roman"/>
          <w:u w:val="single"/>
        </w:rPr>
      </w:pPr>
      <w:r>
        <w:rPr>
          <w:rFonts w:ascii="Times New Roman" w:eastAsiaTheme="minorEastAsia" w:hAnsi="Times New Roman" w:cs="Times New Roman"/>
          <w:u w:val="single"/>
        </w:rPr>
        <w:t>Seed dispersal and climatic niche evolution in Ericaceae</w:t>
      </w:r>
    </w:p>
    <w:p w14:paraId="4A501763" w14:textId="35C59C4E" w:rsidR="00006E5B" w:rsidRDefault="00006E5B" w:rsidP="00212787">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For sedentary organisms, such as plants, dispersal is mainly limited to a brief stage of their life cycle and mediated mainly through the movement of seeds (</w:t>
      </w:r>
      <w:r w:rsidRPr="00AE2F43">
        <w:rPr>
          <w:rFonts w:ascii="Times New Roman" w:eastAsiaTheme="minorEastAsia" w:hAnsi="Times New Roman" w:cs="Times New Roman"/>
          <w:color w:val="FF0000"/>
        </w:rPr>
        <w:t>Levin et al. 2013</w:t>
      </w:r>
      <w:r>
        <w:rPr>
          <w:rFonts w:ascii="Times New Roman" w:eastAsiaTheme="minorEastAsia" w:hAnsi="Times New Roman" w:cs="Times New Roman"/>
        </w:rPr>
        <w:t>).</w:t>
      </w:r>
      <w:r w:rsidR="00C13D27">
        <w:rPr>
          <w:rFonts w:ascii="Times New Roman" w:eastAsiaTheme="minorEastAsia" w:hAnsi="Times New Roman" w:cs="Times New Roman"/>
        </w:rPr>
        <w:t xml:space="preserve"> </w:t>
      </w:r>
      <w:r w:rsidR="000D2D09">
        <w:rPr>
          <w:rFonts w:ascii="Times New Roman" w:eastAsiaTheme="minorEastAsia" w:hAnsi="Times New Roman" w:cs="Times New Roman"/>
        </w:rPr>
        <w:t xml:space="preserve">Generally, the expectation is that seeds dispersed by frugivores are going to be dispersed to environments more like their parents’ environment (ref.), whereas abiotically dispersed seeds are likely to be more erratic in their dispersal patterns (ref.). </w:t>
      </w:r>
      <w:r w:rsidR="00D841E8">
        <w:rPr>
          <w:rFonts w:ascii="Times New Roman" w:eastAsiaTheme="minorEastAsia" w:hAnsi="Times New Roman" w:cs="Times New Roman"/>
        </w:rPr>
        <w:t xml:space="preserve">Furthermore, it has been proposed that </w:t>
      </w:r>
      <w:r w:rsidR="00D841E8">
        <w:rPr>
          <w:rFonts w:ascii="Times New Roman" w:eastAsiaTheme="minorEastAsia" w:hAnsi="Times New Roman" w:cs="Times New Roman"/>
        </w:rPr>
        <w:lastRenderedPageBreak/>
        <w:t>adaptations for frugivorous dispersal is linked to tropical and subtropical biomes (ref.). This is because in these warmer and wetter habitats, large trees create shady environments where competition for light is more important. A shadier habitat then imposes a selective pressure for larger seeds because more nutrients are needed for germination (ref.). However, the evolution of larger seeds comes with a tradeoff as they have a significantly lower dispersal potential (ref.). Thus, we might expect that the climatic variables of a habitat influence the probability of transitioning between abiotic and biotic modes of dispersal, with transition rates from abiotic to biotic being greater in less arid environments.</w:t>
      </w:r>
      <w:r w:rsidR="00C600F5" w:rsidRPr="00C600F5">
        <w:rPr>
          <w:rFonts w:ascii="Times New Roman" w:eastAsiaTheme="minorEastAsia" w:hAnsi="Times New Roman" w:cs="Times New Roman"/>
        </w:rPr>
        <w:t xml:space="preserve"> </w:t>
      </w:r>
      <w:r w:rsidR="00C600F5">
        <w:rPr>
          <w:rFonts w:ascii="Times New Roman" w:eastAsiaTheme="minorEastAsia" w:hAnsi="Times New Roman" w:cs="Times New Roman"/>
        </w:rPr>
        <w:t>Here we revaluated three hypotheses related to climatic niche evolution and seed dispersal: (1) the climatic optima for abiotically dispersed seeds will be drier compared to biotically dispersed seeds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sidR="00C600F5">
        <w:rPr>
          <w:rFonts w:ascii="Times New Roman" w:eastAsiaTheme="minorEastAsia" w:hAnsi="Times New Roman" w:cs="Times New Roman"/>
        </w:rPr>
        <w:t>)</w:t>
      </w:r>
      <w:r w:rsidR="008758EF">
        <w:rPr>
          <w:rFonts w:ascii="Times New Roman" w:eastAsiaTheme="minorEastAsia" w:hAnsi="Times New Roman" w:cs="Times New Roman"/>
        </w:rPr>
        <w:t>, (2)</w:t>
      </w:r>
      <w:r w:rsidR="00C600F5">
        <w:rPr>
          <w:rFonts w:ascii="Times New Roman" w:eastAsiaTheme="minorEastAsia" w:hAnsi="Times New Roman" w:cs="Times New Roman"/>
        </w:rPr>
        <w:t xml:space="preserve"> abiotically dispersed seeds will have faster rates of climatic niche evolution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sidR="00C600F5">
        <w:rPr>
          <w:rFonts w:ascii="Times New Roman" w:eastAsiaTheme="minorEastAsia" w:hAnsi="Times New Roman" w:cs="Times New Roman"/>
        </w:rPr>
        <w:t>)</w:t>
      </w:r>
      <w:r w:rsidR="008758EF">
        <w:rPr>
          <w:rFonts w:ascii="Times New Roman" w:eastAsiaTheme="minorEastAsia" w:hAnsi="Times New Roman" w:cs="Times New Roman"/>
        </w:rPr>
        <w:t>,</w:t>
      </w:r>
      <w:r w:rsidR="00C600F5">
        <w:rPr>
          <w:rFonts w:ascii="Times New Roman" w:eastAsiaTheme="minorEastAsia" w:hAnsi="Times New Roman" w:cs="Times New Roman"/>
        </w:rPr>
        <w:t xml:space="preserve"> </w:t>
      </w:r>
      <w:r w:rsidR="008758EF">
        <w:rPr>
          <w:rFonts w:ascii="Times New Roman" w:eastAsiaTheme="minorEastAsia" w:hAnsi="Times New Roman" w:cs="Times New Roman"/>
        </w:rPr>
        <w:t xml:space="preserve">and (3) </w:t>
      </w:r>
      <w:r w:rsidR="00C600F5">
        <w:rPr>
          <w:rFonts w:ascii="Times New Roman" w:eastAsiaTheme="minorEastAsia" w:hAnsi="Times New Roman" w:cs="Times New Roman"/>
        </w:rPr>
        <w:t>climatic niches of biotically dispersed seeds will be more conserved through time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sidR="00C600F5">
        <w:rPr>
          <w:rFonts w:ascii="Times New Roman" w:eastAsiaTheme="minorEastAsia" w:hAnsi="Times New Roman" w:cs="Times New Roman"/>
        </w:rPr>
        <w:t xml:space="preserve">). </w:t>
      </w:r>
      <w:r w:rsidR="008758EF">
        <w:rPr>
          <w:rFonts w:ascii="Times New Roman" w:eastAsiaTheme="minorEastAsia" w:hAnsi="Times New Roman" w:cs="Times New Roman"/>
        </w:rPr>
        <w:t>Consistent with previous findings we found no evidence of these hypotheses in Ericaceae (Vasconcelos et al. 2021).</w:t>
      </w:r>
      <w:r w:rsidR="00DE0B70">
        <w:rPr>
          <w:rFonts w:ascii="Times New Roman" w:eastAsiaTheme="minorEastAsia" w:hAnsi="Times New Roman" w:cs="Times New Roman"/>
        </w:rPr>
        <w:t xml:space="preserve"> </w:t>
      </w:r>
    </w:p>
    <w:p w14:paraId="75B8ECC5" w14:textId="77777777" w:rsidR="009367B1" w:rsidRPr="00B26B5E" w:rsidRDefault="009367B1" w:rsidP="00F51B9B">
      <w:pPr>
        <w:spacing w:line="360" w:lineRule="auto"/>
        <w:outlineLvl w:val="0"/>
        <w:rPr>
          <w:rFonts w:ascii="Times New Roman" w:eastAsiaTheme="minorEastAsia" w:hAnsi="Times New Roman" w:cs="Times New Roman"/>
          <w:u w:val="single"/>
        </w:rPr>
      </w:pPr>
      <w:r w:rsidRPr="00B26B5E">
        <w:rPr>
          <w:rFonts w:ascii="Times New Roman" w:eastAsiaTheme="minorEastAsia" w:hAnsi="Times New Roman" w:cs="Times New Roman"/>
          <w:u w:val="single"/>
        </w:rPr>
        <w:t>Caveats</w:t>
      </w:r>
    </w:p>
    <w:p w14:paraId="52603AA6" w14:textId="28C6AB45"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There are three important caveats of our model. First, our discrete mapping probability (</w:t>
      </w:r>
      <m:oMath>
        <m:r>
          <w:rPr>
            <w:rFonts w:ascii="Cambria Math" w:eastAsiaTheme="minorEastAsia" w:hAnsi="Cambria Math" w:cs="Times New Roman"/>
          </w:rPr>
          <m:t>P(D, z|ϑ,ψ))</m:t>
        </m:r>
      </m:oMath>
      <w:r>
        <w:rPr>
          <w:rFonts w:ascii="Times New Roman" w:eastAsiaTheme="minorEastAsia" w:hAnsi="Times New Roman" w:cs="Times New Roman"/>
        </w:rPr>
        <w:t xml:space="preserve"> is merely an approximation. What we calculate here is the probability of starting in a particular state </w:t>
      </w:r>
      <m:oMath>
        <m:r>
          <w:rPr>
            <w:rFonts w:ascii="Cambria Math" w:eastAsiaTheme="minorEastAsia" w:hAnsi="Cambria Math" w:cs="Times New Roman"/>
          </w:rPr>
          <m:t>i</m:t>
        </m:r>
      </m:oMath>
      <w:r>
        <w:rPr>
          <w:rFonts w:ascii="Times New Roman" w:eastAsiaTheme="minorEastAsia" w:hAnsi="Times New Roman" w:cs="Times New Roman"/>
        </w:rPr>
        <w:t xml:space="preserve"> and ending a particular state </w:t>
      </w:r>
      <m:oMath>
        <m:r>
          <w:rPr>
            <w:rFonts w:ascii="Cambria Math" w:eastAsiaTheme="minorEastAsia" w:hAnsi="Cambria Math" w:cs="Times New Roman"/>
          </w:rPr>
          <m:t>j</m:t>
        </m:r>
      </m:oMath>
      <w:r>
        <w:rPr>
          <w:rFonts w:ascii="Times New Roman" w:eastAsiaTheme="minorEastAsia" w:hAnsi="Times New Roman" w:cs="Times New Roman"/>
        </w:rPr>
        <w:t>, summed over all possible paths. However, the continuous model probability is based off a particular pathway history which is defined throughout the entire branch</w:t>
      </w:r>
      <w:r w:rsidR="008C3E11">
        <w:rPr>
          <w:rFonts w:ascii="Times New Roman" w:eastAsiaTheme="minorEastAsia" w:hAnsi="Times New Roman" w:cs="Times New Roman"/>
        </w:rPr>
        <w:t xml:space="preserve"> (ref.)</w:t>
      </w:r>
      <w:r>
        <w:rPr>
          <w:rFonts w:ascii="Times New Roman" w:eastAsiaTheme="minorEastAsia" w:hAnsi="Times New Roman" w:cs="Times New Roman"/>
        </w:rPr>
        <w:t>. Our justification for this approximation is that as the length between internodes decreases this approximation improves because the probability of more than a single transition (or no transitions) decrease</w:t>
      </w:r>
      <w:r w:rsidR="00C132C2">
        <w:rPr>
          <w:rFonts w:ascii="Times New Roman" w:eastAsiaTheme="minorEastAsia" w:hAnsi="Times New Roman" w:cs="Times New Roman"/>
        </w:rPr>
        <w:t xml:space="preserve"> (see appendix)</w:t>
      </w:r>
      <w:r>
        <w:rPr>
          <w:rFonts w:ascii="Times New Roman" w:eastAsiaTheme="minorEastAsia" w:hAnsi="Times New Roman" w:cs="Times New Roman"/>
        </w:rPr>
        <w:t xml:space="preserve">. The second caveat is that we do not force </w:t>
      </w:r>
      <w:proofErr w:type="spellStart"/>
      <w:r w:rsidRPr="00772589">
        <w:rPr>
          <w:rFonts w:ascii="Courier New" w:eastAsiaTheme="minorEastAsia" w:hAnsi="Courier New" w:cs="Courier New"/>
        </w:rPr>
        <w:t>hOUwie</w:t>
      </w:r>
      <w:proofErr w:type="spellEnd"/>
      <w:r>
        <w:rPr>
          <w:rFonts w:ascii="Times New Roman" w:eastAsiaTheme="minorEastAsia" w:hAnsi="Times New Roman" w:cs="Times New Roman"/>
        </w:rPr>
        <w:t xml:space="preserve"> to sum over all possible mappings </w:t>
      </w:r>
      <m:oMath>
        <m:r>
          <w:rPr>
            <w:rFonts w:ascii="Cambria Math" w:eastAsiaTheme="minorEastAsia" w:hAnsi="Cambria Math" w:cs="Times New Roman"/>
          </w:rPr>
          <m:t>z</m:t>
        </m:r>
      </m:oMath>
      <w:r>
        <w:rPr>
          <w:rFonts w:ascii="Times New Roman" w:eastAsiaTheme="minorEastAsia" w:hAnsi="Times New Roman" w:cs="Times New Roman"/>
        </w:rPr>
        <w:t xml:space="preserve">. This is because the number of mappings will grow exponentially as the number of nodes and internodes increases and the computation will quickly become infeasible. Instead, we simulate node, internodes, and tip states (tip states only in the case of hidden Markov models) using the stochastic mapping procedure described in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{"citationID":"QwU3A7Cl","properties":{"formattedCitation":"(Bollback 2006)","plainCitation":"(Bollback 2006)","dontUpdate":true,"noteIndex":0},"citationItems":[{"id":6592,"uris":["http://zotero.org/users/local/X8CzRyu0/items/D5PIBDG7"],"uri":["http://zotero.org/users/local/X8CzRyu0/items/D5PIBDG7"],"itemData":{"id":6592,"type":"article-journal","container-title":"BMC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and modified to include the possibility of internodes. We explored this caveat in series of simulation studies and demonstrate that this sampling procedure helps identify high probability mappings which contribute the most to the overall joint probability. Our final caveat is that because we generate node mappings using the stochastic mappings procedure, they would typically be based solely on the discrete character process. This can be particularly problematic </w:t>
      </w:r>
      <w:r>
        <w:rPr>
          <w:rFonts w:ascii="Times New Roman" w:eastAsiaTheme="minorEastAsia" w:hAnsi="Times New Roman" w:cs="Times New Roman"/>
        </w:rPr>
        <w:lastRenderedPageBreak/>
        <w:t xml:space="preserve">for character independent models where the discrete character and continuous character are decoupled. An imperfect solution to this problem is to weight tip probabilities when first calculating the conditional likelihoods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{"citationID":"g5nzKT47","properties":{"formattedCitation":"(Bollback 2006; Beaulieu et al. 2013)","plainCitation":"(Bollback 2006; Beaulieu et al. 2013)","dontUpdate":true,"noteIndex":0},"citationItems":[{"id":6592,"uris":["http://zotero.org/users/local/X8CzRyu0/items/D5PIBDG7"],"uri":["http://zotero.org/users/local/X8CzRyu0/items/D5PIBDG7"],"itemData":{"id":6592,"type":"article-journal","container-title":"BMC bioinformatics","issue":"1","note":"ISBN: 1471-2105\npublisher: BioMed Central","page":"88","title":"SIMMAP: stochastic character mapping of discrete traits on phylogenies","volume":"7","author":[{"family":"Bollback","given":"Jonathan P."}],"issued":{"date-parts":[["2006"]]}},"label":"page"},{"id":6055,"uris":["http://zotero.org/users/local/X8CzRyu0/items/NBPRJGBW"],"uri":["http://zotero.org/users/local/X8CzRyu0/items/NBPRJGBW"],"itemData":{"id":6055,"type":"article-journal","container-title":"Systematic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J."}],"issued":{"date-parts":[["2013",9,1]]}},"label":"page"}],"schema":"https://github.com/citation-style-language/schema/raw/master/csl-citation.json"}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(Bollback 2006)</w:t>
      </w:r>
      <w:r>
        <w:rPr>
          <w:rFonts w:ascii="Times New Roman" w:eastAsiaTheme="minorEastAsia" w:hAnsi="Times New Roman" w:cs="Times New Roman"/>
        </w:rPr>
        <w:fldChar w:fldCharType="end"/>
      </w:r>
      <w:r>
        <w:rPr>
          <w:rFonts w:ascii="Times New Roman" w:eastAsiaTheme="minorEastAsia" w:hAnsi="Times New Roman" w:cs="Times New Roman"/>
        </w:rPr>
        <w:t xml:space="preserve">. Typically, tip values for hidden Markov models are given a weight of 1 for each state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{"citationID":"CAU3DxcZ","properties":{"formattedCitation":"(Beaulieu et al. 2013)","plainCitation":"(Beaulieu et al. 2013)","noteIndex":0},"citationItems":[{"id":6055,"uris":["http://zotero.org/users/local/X8CzRyu0/items/NBPRJGBW"],"uri":["http://zotero.org/users/local/X8CzRyu0/items/NBPRJGBW"],"itemData":{"id":6055,"type":"article-journal","container-title":"Systematic Biology","DOI":"10.1093/sysbio/syt034","ISSN":"1076-836X, 1063-5157","issue":"5","language":"en","page":"725-737","source":"Crossref","title":"Identifying Hidden Rate Changes in the Evolution of a Binary Morphological Character: The Evolution of Plant Habit in Campanulid Angiosperms","title-short":"Identifying Hidden Rate Changes in the Evolution of a Binary Morphological Character","volume":"62","author":[{"family":"Beaulieu","given":"Jeremy M."},{"family":"O'Meara","given":"Brian C."},{"family":"Donoghue","given":"Michael J."}],"issued":{"date-parts":[["2013",9,1]]}}}],"schema":"https://github.com/citation-style-language/schema/raw/master/csl-citation.json"}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(Beaulieu et al. 2013)</w:t>
      </w:r>
      <w:r>
        <w:rPr>
          <w:rFonts w:ascii="Times New Roman" w:eastAsiaTheme="minorEastAsia" w:hAnsi="Times New Roman" w:cs="Times New Roman"/>
        </w:rPr>
        <w:fldChar w:fldCharType="end"/>
      </w:r>
      <w:r>
        <w:rPr>
          <w:rFonts w:ascii="Times New Roman" w:eastAsiaTheme="minorEastAsia" w:hAnsi="Times New Roman" w:cs="Times New Roman"/>
        </w:rPr>
        <w:t xml:space="preserve">. However, we can modify this value to be proportional to the probability of sampling a particular tip’s continuous trait value given the models theta and sigma value for each discrete state. This is the approach we take; we assume that the conditional probability of a tip being in a particular hidden state is not equal, but rather proportional to </w:t>
      </w:r>
      <m:oMath>
        <m:r>
          <m:rPr>
            <m:scr m:val="script"/>
          </m:rP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c</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c</m:t>
            </m:r>
          </m:sub>
          <m:sup>
            <m:r>
              <w:rPr>
                <w:rFonts w:ascii="Cambria Math" w:eastAsiaTheme="minorEastAsia" w:hAnsi="Cambria Math" w:cs="Times New Roman"/>
              </w:rPr>
              <m:t>2</m:t>
            </m:r>
          </m:sup>
        </m:sSubSup>
        <m:r>
          <w:rPr>
            <w:rFonts w:ascii="Cambria Math" w:eastAsiaTheme="minorEastAsia" w:hAnsi="Cambria Math" w:cs="Times New Roman"/>
          </w:rPr>
          <m:t>)</m:t>
        </m:r>
      </m:oMath>
      <w:r>
        <w:rPr>
          <w:rFonts w:ascii="Times New Roman" w:eastAsiaTheme="minorEastAsia" w:hAnsi="Times New Roman" w:cs="Times New Roman"/>
        </w:rPr>
        <w:t xml:space="preserve">; the probability of sampling the continuous trait value under a normal distribution for each possible state </w:t>
      </w:r>
      <m:oMath>
        <m:r>
          <w:rPr>
            <w:rFonts w:ascii="Cambria Math" w:eastAsiaTheme="minorEastAsia" w:hAnsi="Cambria Math" w:cs="Times New Roman"/>
          </w:rPr>
          <m:t>c</m:t>
        </m:r>
      </m:oMath>
      <w:r>
        <w:rPr>
          <w:rFonts w:ascii="Times New Roman" w:eastAsiaTheme="minorEastAsia" w:hAnsi="Times New Roman" w:cs="Times New Roman"/>
        </w:rPr>
        <w:t>. In cases where there are no differences between parameters, conditional probabilities have equal weights.</w:t>
      </w:r>
    </w:p>
    <w:p w14:paraId="12D055F1" w14:textId="77777777" w:rsidR="009367B1" w:rsidRPr="001070D5" w:rsidRDefault="009367B1" w:rsidP="00F51B9B">
      <w:pPr>
        <w:spacing w:line="360" w:lineRule="auto"/>
        <w:outlineLvl w:val="0"/>
        <w:rPr>
          <w:rFonts w:ascii="Times New Roman" w:eastAsiaTheme="minorEastAsia" w:hAnsi="Times New Roman" w:cs="Times New Roman"/>
          <w:u w:val="single"/>
        </w:rPr>
      </w:pPr>
      <w:r w:rsidRPr="001070D5">
        <w:rPr>
          <w:rFonts w:ascii="Times New Roman" w:eastAsiaTheme="minorEastAsia" w:hAnsi="Times New Roman" w:cs="Times New Roman"/>
          <w:u w:val="single"/>
        </w:rPr>
        <w:t>Future extensions</w:t>
      </w:r>
    </w:p>
    <w:p w14:paraId="5D7DA92F" w14:textId="56E0DC80"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We demonstrate a potentially serious problem when fitting OU models without allowing for heterogeneity in the evolution process. In cases where discrete and continuous characters are unlinked, but there is heterogeneity in the dynamics continuous character, we find high false-positive support for character dependent models. Although </w:t>
      </w:r>
      <w:proofErr w:type="spellStart"/>
      <w:r w:rsidRPr="00772589">
        <w:rPr>
          <w:rFonts w:ascii="Courier New" w:eastAsiaTheme="minorEastAsia" w:hAnsi="Courier New" w:cs="Courier New"/>
        </w:rPr>
        <w:t>hOUwie</w:t>
      </w:r>
      <w:proofErr w:type="spellEnd"/>
      <w:r>
        <w:rPr>
          <w:rFonts w:ascii="Times New Roman" w:eastAsiaTheme="minorEastAsia" w:hAnsi="Times New Roman" w:cs="Times New Roman"/>
        </w:rPr>
        <w:t xml:space="preserve"> is designed to mitigate these concerns, due to the caveats </w:t>
      </w:r>
      <w:r w:rsidR="000E57FA">
        <w:rPr>
          <w:rFonts w:ascii="Times New Roman" w:eastAsiaTheme="minorEastAsia" w:hAnsi="Times New Roman" w:cs="Times New Roman"/>
        </w:rPr>
        <w:t xml:space="preserve">previously </w:t>
      </w:r>
      <w:r>
        <w:rPr>
          <w:rFonts w:ascii="Times New Roman" w:eastAsiaTheme="minorEastAsia" w:hAnsi="Times New Roman" w:cs="Times New Roman"/>
        </w:rPr>
        <w:t xml:space="preserve">discussed it is far from a complete solution. The joint estimation procedure implemented in </w:t>
      </w:r>
      <w:proofErr w:type="spellStart"/>
      <w:r w:rsidRPr="00772589">
        <w:rPr>
          <w:rFonts w:ascii="Courier New" w:eastAsiaTheme="minorEastAsia" w:hAnsi="Courier New" w:cs="Courier New"/>
        </w:rPr>
        <w:t>hOUwie</w:t>
      </w:r>
      <w:proofErr w:type="spellEnd"/>
      <w:r>
        <w:rPr>
          <w:rFonts w:ascii="Times New Roman" w:eastAsiaTheme="minorEastAsia" w:hAnsi="Times New Roman" w:cs="Times New Roman"/>
        </w:rPr>
        <w:t xml:space="preserve"> has high parameter estimation error when focal discrete characters are unlinked to the continuous phenotype. There are several avenues to improve the </w:t>
      </w:r>
      <w:proofErr w:type="spellStart"/>
      <w:r w:rsidRPr="00772589">
        <w:rPr>
          <w:rFonts w:ascii="Courier New" w:eastAsiaTheme="minorEastAsia" w:hAnsi="Courier New" w:cs="Courier New"/>
        </w:rPr>
        <w:t>hOUwie</w:t>
      </w:r>
      <w:proofErr w:type="spellEnd"/>
      <w:r>
        <w:rPr>
          <w:rFonts w:ascii="Times New Roman" w:eastAsiaTheme="minorEastAsia" w:hAnsi="Times New Roman" w:cs="Times New Roman"/>
        </w:rPr>
        <w:t xml:space="preserve"> model that are actively being explored. Statistical work on Markov-Modulated Ornstein-</w:t>
      </w:r>
      <w:proofErr w:type="spellStart"/>
      <w:r>
        <w:rPr>
          <w:rFonts w:ascii="Times New Roman" w:eastAsiaTheme="minorEastAsia" w:hAnsi="Times New Roman" w:cs="Times New Roman"/>
        </w:rPr>
        <w:t>Uhlenbeck</w:t>
      </w:r>
      <w:proofErr w:type="spellEnd"/>
      <w:r>
        <w:rPr>
          <w:rFonts w:ascii="Times New Roman" w:eastAsiaTheme="minorEastAsia" w:hAnsi="Times New Roman" w:cs="Times New Roman"/>
        </w:rPr>
        <w:t xml:space="preserve"> models represent an intriguing possibility but have yet to be applied in phylogenetic comparative biology (ref.). However, if implemented in a phylogenetic context, it would completely remove the need for a simulation approach – a common feature of most current attempts at jointly modeling discrete and continuous characters (refs.). </w:t>
      </w:r>
    </w:p>
    <w:p w14:paraId="38D0577A" w14:textId="5A866FEA" w:rsidR="009367B1" w:rsidRDefault="009367B1"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Another potential avenue of improvement would be to </w:t>
      </w:r>
      <w:r w:rsidR="00830CE2">
        <w:rPr>
          <w:rFonts w:ascii="Times New Roman" w:eastAsiaTheme="minorEastAsia" w:hAnsi="Times New Roman" w:cs="Times New Roman"/>
        </w:rPr>
        <w:t>use</w:t>
      </w:r>
      <w:r>
        <w:rPr>
          <w:rFonts w:ascii="Times New Roman" w:eastAsiaTheme="minorEastAsia" w:hAnsi="Times New Roman" w:cs="Times New Roman"/>
        </w:rPr>
        <w:t xml:space="preserve"> expectation maximization (EM) (ref.). In this case, discrete mappings could be treated as an unobserved latent variable. In </w:t>
      </w:r>
      <w:proofErr w:type="spellStart"/>
      <w:r w:rsidRPr="00772589">
        <w:rPr>
          <w:rFonts w:ascii="Courier New" w:eastAsiaTheme="minorEastAsia" w:hAnsi="Courier New" w:cs="Courier New"/>
        </w:rPr>
        <w:t>hOUwie</w:t>
      </w:r>
      <w:proofErr w:type="spellEnd"/>
      <w:r>
        <w:rPr>
          <w:rFonts w:ascii="Times New Roman" w:eastAsiaTheme="minorEastAsia" w:hAnsi="Times New Roman" w:cs="Times New Roman"/>
        </w:rPr>
        <w:t xml:space="preserve">, the distribution of the discrete mappings </w:t>
      </w:r>
      <w:proofErr w:type="gramStart"/>
      <w:r w:rsidR="001B0AC0">
        <w:rPr>
          <w:rFonts w:ascii="Times New Roman" w:eastAsiaTheme="minorEastAsia" w:hAnsi="Times New Roman" w:cs="Times New Roman"/>
        </w:rPr>
        <w:t>are</w:t>
      </w:r>
      <w:proofErr w:type="gramEnd"/>
      <w:r>
        <w:rPr>
          <w:rFonts w:ascii="Times New Roman" w:eastAsiaTheme="minorEastAsia" w:hAnsi="Times New Roman" w:cs="Times New Roman"/>
        </w:rPr>
        <w:t xml:space="preserve"> assumed to follow the probability distribution of the discrete tip states given a set of rate parameters. However, the distribution of the mappings would ideally be a combination of the continuous and discrete character. Under an EM algorithm, the latent mapping variable would be drawn from a fixed number of possible mappings and then the likelihood of the </w:t>
      </w:r>
      <w:proofErr w:type="spellStart"/>
      <w:r w:rsidRPr="00772589">
        <w:rPr>
          <w:rFonts w:ascii="Courier New" w:eastAsiaTheme="minorEastAsia" w:hAnsi="Courier New" w:cs="Courier New"/>
        </w:rPr>
        <w:t>hOUwie</w:t>
      </w:r>
      <w:proofErr w:type="spellEnd"/>
      <w:r>
        <w:rPr>
          <w:rFonts w:ascii="Times New Roman" w:eastAsiaTheme="minorEastAsia" w:hAnsi="Times New Roman" w:cs="Times New Roman"/>
        </w:rPr>
        <w:t xml:space="preserve"> parameters would be maximized. This would be repeated iteratively until convergence is achieved. One challenge to this approach would be </w:t>
      </w:r>
      <w:r>
        <w:rPr>
          <w:rFonts w:ascii="Times New Roman" w:eastAsiaTheme="minorEastAsia" w:hAnsi="Times New Roman" w:cs="Times New Roman"/>
        </w:rPr>
        <w:lastRenderedPageBreak/>
        <w:t xml:space="preserve">designing an efficient way to draw potential latent mappings such that </w:t>
      </w:r>
      <w:r w:rsidR="00C02611">
        <w:rPr>
          <w:rFonts w:ascii="Times New Roman" w:eastAsiaTheme="minorEastAsia" w:hAnsi="Times New Roman" w:cs="Times New Roman"/>
        </w:rPr>
        <w:t xml:space="preserve">an </w:t>
      </w:r>
      <w:r>
        <w:rPr>
          <w:rFonts w:ascii="Times New Roman" w:eastAsiaTheme="minorEastAsia" w:hAnsi="Times New Roman" w:cs="Times New Roman"/>
        </w:rPr>
        <w:t xml:space="preserve">exhaustive search is unnecessary. </w:t>
      </w:r>
      <w:r w:rsidR="00830CE2">
        <w:rPr>
          <w:rFonts w:ascii="Times New Roman" w:eastAsiaTheme="minorEastAsia" w:hAnsi="Times New Roman" w:cs="Times New Roman"/>
        </w:rPr>
        <w:t xml:space="preserve">Additionally, while </w:t>
      </w:r>
      <w:proofErr w:type="spellStart"/>
      <w:r w:rsidR="00830CE2" w:rsidRPr="00772589">
        <w:rPr>
          <w:rFonts w:ascii="Courier New" w:eastAsiaTheme="minorEastAsia" w:hAnsi="Courier New" w:cs="Courier New"/>
        </w:rPr>
        <w:t>hOUwie</w:t>
      </w:r>
      <w:proofErr w:type="spellEnd"/>
      <w:r w:rsidR="00830CE2">
        <w:rPr>
          <w:rFonts w:ascii="Times New Roman" w:eastAsiaTheme="minorEastAsia" w:hAnsi="Times New Roman" w:cs="Times New Roman"/>
        </w:rPr>
        <w:t xml:space="preserve"> attempts to integrate over many underlying ancestral character histories (acknowledging the uncertainty of ancestral reconstruction), </w:t>
      </w:r>
      <w:r w:rsidR="00F26128">
        <w:rPr>
          <w:rFonts w:ascii="Times New Roman" w:eastAsiaTheme="minorEastAsia" w:hAnsi="Times New Roman" w:cs="Times New Roman"/>
        </w:rPr>
        <w:t>a</w:t>
      </w:r>
      <w:r w:rsidR="00830CE2">
        <w:rPr>
          <w:rFonts w:ascii="Times New Roman" w:eastAsiaTheme="minorEastAsia" w:hAnsi="Times New Roman" w:cs="Times New Roman"/>
        </w:rPr>
        <w:t xml:space="preserve">n EM approach would necessarily assign underlying node states with certainty and evaluate how joint discrete and continuous models fit the data. </w:t>
      </w:r>
      <w:r w:rsidR="009A0F00">
        <w:rPr>
          <w:rFonts w:ascii="Times New Roman" w:eastAsiaTheme="minorEastAsia" w:hAnsi="Times New Roman" w:cs="Times New Roman"/>
        </w:rPr>
        <w:t xml:space="preserve">This would not be the first case of lack of uncertainty in ancestral state reconstruction as the </w:t>
      </w:r>
      <w:proofErr w:type="spellStart"/>
      <w:r w:rsidR="009A0F00">
        <w:rPr>
          <w:rFonts w:ascii="Times New Roman" w:eastAsiaTheme="minorEastAsia" w:hAnsi="Times New Roman" w:cs="Times New Roman"/>
        </w:rPr>
        <w:t>Pupko</w:t>
      </w:r>
      <w:proofErr w:type="spellEnd"/>
      <w:r w:rsidR="009A0F00">
        <w:rPr>
          <w:rFonts w:ascii="Times New Roman" w:eastAsiaTheme="minorEastAsia" w:hAnsi="Times New Roman" w:cs="Times New Roman"/>
        </w:rPr>
        <w:t xml:space="preserve"> joint likelihood algorithm and parsimony both assume complete certainty in most implementations (ref.).</w:t>
      </w:r>
    </w:p>
    <w:p w14:paraId="15ECE987" w14:textId="0226AA94" w:rsidR="00894DD5" w:rsidRDefault="00403C1F" w:rsidP="001C30CA">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Finally, i</w:t>
      </w:r>
      <w:r w:rsidR="009367B1">
        <w:rPr>
          <w:rFonts w:ascii="Times New Roman" w:eastAsiaTheme="minorEastAsia" w:hAnsi="Times New Roman" w:cs="Times New Roman"/>
        </w:rPr>
        <w:t xml:space="preserve">t is possible </w:t>
      </w:r>
      <w:r>
        <w:rPr>
          <w:rFonts w:ascii="Times New Roman" w:eastAsiaTheme="minorEastAsia" w:hAnsi="Times New Roman" w:cs="Times New Roman"/>
        </w:rPr>
        <w:t xml:space="preserve">to extend </w:t>
      </w:r>
      <w:proofErr w:type="spellStart"/>
      <w:r w:rsidRPr="00772589">
        <w:rPr>
          <w:rFonts w:ascii="Courier New" w:eastAsiaTheme="minorEastAsia" w:hAnsi="Courier New" w:cs="Courier New"/>
        </w:rPr>
        <w:t>hOUwie</w:t>
      </w:r>
      <w:proofErr w:type="spellEnd"/>
      <w:r w:rsidR="009367B1">
        <w:rPr>
          <w:rFonts w:ascii="Times New Roman" w:eastAsiaTheme="minorEastAsia" w:hAnsi="Times New Roman" w:cs="Times New Roman"/>
        </w:rPr>
        <w:t xml:space="preserve"> to </w:t>
      </w:r>
      <w:r>
        <w:rPr>
          <w:rFonts w:ascii="Times New Roman" w:eastAsiaTheme="minorEastAsia" w:hAnsi="Times New Roman" w:cs="Times New Roman"/>
        </w:rPr>
        <w:t>include s</w:t>
      </w:r>
      <w:r w:rsidR="009367B1">
        <w:rPr>
          <w:rFonts w:ascii="Times New Roman" w:eastAsiaTheme="minorEastAsia" w:hAnsi="Times New Roman" w:cs="Times New Roman"/>
        </w:rPr>
        <w:t xml:space="preserve">tate-dependent speciation and extinction </w:t>
      </w:r>
      <w:r>
        <w:rPr>
          <w:rFonts w:ascii="Times New Roman" w:eastAsiaTheme="minorEastAsia" w:hAnsi="Times New Roman" w:cs="Times New Roman"/>
        </w:rPr>
        <w:t>dynamics</w:t>
      </w:r>
      <w:r w:rsidR="009367B1">
        <w:rPr>
          <w:rFonts w:ascii="Times New Roman" w:eastAsiaTheme="minorEastAsia" w:hAnsi="Times New Roman" w:cs="Times New Roman"/>
        </w:rPr>
        <w:t xml:space="preserve">. </w:t>
      </w:r>
      <w:r w:rsidR="00D5720D">
        <w:rPr>
          <w:rFonts w:ascii="Times New Roman" w:eastAsiaTheme="minorEastAsia" w:hAnsi="Times New Roman" w:cs="Times New Roman"/>
        </w:rPr>
        <w:t>Current methods which link a continuous character to diversification are slow and have had dubious results</w:t>
      </w:r>
      <w:r w:rsidR="00C37DA9">
        <w:rPr>
          <w:rFonts w:ascii="Times New Roman" w:eastAsiaTheme="minorEastAsia" w:hAnsi="Times New Roman" w:cs="Times New Roman"/>
        </w:rPr>
        <w:t xml:space="preserve"> (refs.)</w:t>
      </w:r>
      <w:r w:rsidR="00D5720D">
        <w:rPr>
          <w:rFonts w:ascii="Times New Roman" w:eastAsiaTheme="minorEastAsia" w:hAnsi="Times New Roman" w:cs="Times New Roman"/>
        </w:rPr>
        <w:t xml:space="preserve">. This method would not be near as </w:t>
      </w:r>
      <w:r w:rsidR="00FB0EED">
        <w:rPr>
          <w:rFonts w:ascii="Times New Roman" w:eastAsiaTheme="minorEastAsia" w:hAnsi="Times New Roman" w:cs="Times New Roman"/>
        </w:rPr>
        <w:t>elegant</w:t>
      </w:r>
      <w:r w:rsidR="00D5720D">
        <w:rPr>
          <w:rFonts w:ascii="Times New Roman" w:eastAsiaTheme="minorEastAsia" w:hAnsi="Times New Roman" w:cs="Times New Roman"/>
        </w:rPr>
        <w:t xml:space="preserve"> as those previously </w:t>
      </w:r>
      <w:r w:rsidR="00B70F3A">
        <w:rPr>
          <w:rFonts w:ascii="Times New Roman" w:eastAsiaTheme="minorEastAsia" w:hAnsi="Times New Roman" w:cs="Times New Roman"/>
        </w:rPr>
        <w:t>implemented but</w:t>
      </w:r>
      <w:r w:rsidR="00D5720D">
        <w:rPr>
          <w:rFonts w:ascii="Times New Roman" w:eastAsiaTheme="minorEastAsia" w:hAnsi="Times New Roman" w:cs="Times New Roman"/>
        </w:rPr>
        <w:t xml:space="preserve"> would rely on the same underlying principle described in the </w:t>
      </w:r>
      <w:proofErr w:type="spellStart"/>
      <w:r w:rsidR="00D5720D" w:rsidRPr="00772589">
        <w:rPr>
          <w:rFonts w:ascii="Courier New" w:eastAsiaTheme="minorEastAsia" w:hAnsi="Courier New" w:cs="Courier New"/>
        </w:rPr>
        <w:t>hOUwie</w:t>
      </w:r>
      <w:proofErr w:type="spellEnd"/>
      <w:r w:rsidR="00D5720D">
        <w:rPr>
          <w:rFonts w:ascii="Times New Roman" w:eastAsiaTheme="minorEastAsia" w:hAnsi="Times New Roman" w:cs="Times New Roman"/>
        </w:rPr>
        <w:t xml:space="preserve"> model. </w:t>
      </w:r>
      <w:r w:rsidR="009367B1">
        <w:rPr>
          <w:rFonts w:ascii="Times New Roman" w:eastAsiaTheme="minorEastAsia" w:hAnsi="Times New Roman" w:cs="Times New Roman"/>
        </w:rPr>
        <w:t>This extension would require a different calculation of the underlying regime mapping probability but would be relatively straightforward. A more challenging aspect of this extension would be generating high joint probability mappings. Although approaches for simulating SSE models exist (ref.), it may be best to use an approach such as EM or jointly sampling a posterior in a Bayesian setting.</w:t>
      </w:r>
    </w:p>
    <w:p w14:paraId="4061C6E5" w14:textId="77AC54DC" w:rsidR="00FC64D5" w:rsidRPr="00626F52" w:rsidRDefault="00626F52" w:rsidP="00F51B9B">
      <w:pPr>
        <w:spacing w:line="360" w:lineRule="auto"/>
        <w:outlineLvl w:val="0"/>
        <w:rPr>
          <w:rFonts w:ascii="Times New Roman" w:eastAsiaTheme="minorEastAsia" w:hAnsi="Times New Roman" w:cs="Times New Roman"/>
          <w:u w:val="single"/>
        </w:rPr>
      </w:pPr>
      <w:r w:rsidRPr="00626F52">
        <w:rPr>
          <w:rFonts w:ascii="Times New Roman" w:eastAsiaTheme="minorEastAsia" w:hAnsi="Times New Roman" w:cs="Times New Roman"/>
          <w:u w:val="single"/>
        </w:rPr>
        <w:t>Conclusion</w:t>
      </w:r>
      <w:r w:rsidR="00D80884">
        <w:rPr>
          <w:rFonts w:ascii="Times New Roman" w:eastAsiaTheme="minorEastAsia" w:hAnsi="Times New Roman" w:cs="Times New Roman"/>
          <w:u w:val="single"/>
        </w:rPr>
        <w:t xml:space="preserve"> (in progress)</w:t>
      </w:r>
    </w:p>
    <w:p w14:paraId="5453C3FB" w14:textId="6396ED08" w:rsidR="00626F52" w:rsidRDefault="009D3337" w:rsidP="00D945C3">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Joint modeling is </w:t>
      </w:r>
      <w:r w:rsidR="00C73B69">
        <w:rPr>
          <w:rFonts w:ascii="Times New Roman" w:eastAsiaTheme="minorEastAsia" w:hAnsi="Times New Roman" w:cs="Times New Roman"/>
        </w:rPr>
        <w:t>realistic</w:t>
      </w:r>
      <w:r>
        <w:rPr>
          <w:rFonts w:ascii="Times New Roman" w:eastAsiaTheme="minorEastAsia" w:hAnsi="Times New Roman" w:cs="Times New Roman"/>
        </w:rPr>
        <w:t xml:space="preserve"> and theoretically important. The </w:t>
      </w:r>
      <w:r w:rsidR="00D80884">
        <w:rPr>
          <w:rFonts w:ascii="Times New Roman" w:eastAsiaTheme="minorEastAsia" w:hAnsi="Times New Roman" w:cs="Times New Roman"/>
        </w:rPr>
        <w:t>strong</w:t>
      </w:r>
      <w:r w:rsidR="007E4E3C">
        <w:rPr>
          <w:rFonts w:ascii="Times New Roman" w:eastAsiaTheme="minorEastAsia" w:hAnsi="Times New Roman" w:cs="Times New Roman"/>
        </w:rPr>
        <w:t xml:space="preserve"> correlation between discrete and continuous suggest that practically, using existing methods should be okay. </w:t>
      </w:r>
      <w:r w:rsidR="00957B64">
        <w:rPr>
          <w:rFonts w:ascii="Times New Roman" w:eastAsiaTheme="minorEastAsia" w:hAnsi="Times New Roman" w:cs="Times New Roman"/>
        </w:rPr>
        <w:t xml:space="preserve">This was reinforced by our findings in seed dispersal – nearly identical parameter estimates. </w:t>
      </w:r>
      <w:r w:rsidR="00406132">
        <w:rPr>
          <w:rFonts w:ascii="Times New Roman" w:eastAsiaTheme="minorEastAsia" w:hAnsi="Times New Roman" w:cs="Times New Roman"/>
        </w:rPr>
        <w:t xml:space="preserve">Hidden trait evolution has shown how heterogeneity in the evolutionary process can lead to false signal character dependent signals. </w:t>
      </w:r>
      <w:proofErr w:type="spellStart"/>
      <w:r w:rsidR="00772589" w:rsidRPr="00772589">
        <w:rPr>
          <w:rFonts w:ascii="Courier New" w:eastAsiaTheme="minorEastAsia" w:hAnsi="Courier New" w:cs="Courier New"/>
        </w:rPr>
        <w:t>hOUwie</w:t>
      </w:r>
      <w:proofErr w:type="spellEnd"/>
      <w:r w:rsidR="00406132">
        <w:rPr>
          <w:rFonts w:ascii="Times New Roman" w:eastAsiaTheme="minorEastAsia" w:hAnsi="Times New Roman" w:cs="Times New Roman"/>
        </w:rPr>
        <w:t xml:space="preserve"> is meant to solve this but</w:t>
      </w:r>
      <w:r w:rsidR="009E4FD0">
        <w:rPr>
          <w:rFonts w:ascii="Times New Roman" w:eastAsiaTheme="minorEastAsia" w:hAnsi="Times New Roman" w:cs="Times New Roman"/>
        </w:rPr>
        <w:t xml:space="preserve"> sadly comes short. Future work should focus on </w:t>
      </w:r>
      <w:r w:rsidR="00627DBB">
        <w:rPr>
          <w:rFonts w:ascii="Times New Roman" w:eastAsiaTheme="minorEastAsia" w:hAnsi="Times New Roman" w:cs="Times New Roman"/>
        </w:rPr>
        <w:t>creating</w:t>
      </w:r>
      <w:r w:rsidR="009E4FD0">
        <w:rPr>
          <w:rFonts w:ascii="Times New Roman" w:eastAsiaTheme="minorEastAsia" w:hAnsi="Times New Roman" w:cs="Times New Roman"/>
        </w:rPr>
        <w:t xml:space="preserve"> a model</w:t>
      </w:r>
      <w:r w:rsidR="00627DBB">
        <w:rPr>
          <w:rFonts w:ascii="Times New Roman" w:eastAsiaTheme="minorEastAsia" w:hAnsi="Times New Roman" w:cs="Times New Roman"/>
        </w:rPr>
        <w:t xml:space="preserve"> sets </w:t>
      </w:r>
      <w:r w:rsidR="009E4FD0">
        <w:rPr>
          <w:rFonts w:ascii="Times New Roman" w:eastAsiaTheme="minorEastAsia" w:hAnsi="Times New Roman" w:cs="Times New Roman"/>
        </w:rPr>
        <w:t xml:space="preserve">robust to this problem, which seems to be pervasive throughout phylogenetic comparative methods. </w:t>
      </w:r>
      <w:r w:rsidR="00C42369">
        <w:rPr>
          <w:rFonts w:ascii="Times New Roman" w:eastAsiaTheme="minorEastAsia" w:hAnsi="Times New Roman" w:cs="Times New Roman"/>
        </w:rPr>
        <w:t>Additionally, it is becoming important to evaluate what exactly hidden states are</w:t>
      </w:r>
      <w:r w:rsidR="009C1577">
        <w:rPr>
          <w:rFonts w:ascii="Times New Roman" w:eastAsiaTheme="minorEastAsia" w:hAnsi="Times New Roman" w:cs="Times New Roman"/>
        </w:rPr>
        <w:t>.</w:t>
      </w:r>
      <w:r w:rsidR="00C42369">
        <w:rPr>
          <w:rFonts w:ascii="Times New Roman" w:eastAsiaTheme="minorEastAsia" w:hAnsi="Times New Roman" w:cs="Times New Roman"/>
        </w:rPr>
        <w:t xml:space="preserve"> The theoretical </w:t>
      </w:r>
      <w:r w:rsidR="004A32D8">
        <w:rPr>
          <w:rFonts w:ascii="Times New Roman" w:eastAsiaTheme="minorEastAsia" w:hAnsi="Times New Roman" w:cs="Times New Roman"/>
        </w:rPr>
        <w:t>understanding</w:t>
      </w:r>
      <w:r w:rsidR="00C42369">
        <w:rPr>
          <w:rFonts w:ascii="Times New Roman" w:eastAsiaTheme="minorEastAsia" w:hAnsi="Times New Roman" w:cs="Times New Roman"/>
        </w:rPr>
        <w:t xml:space="preserve"> </w:t>
      </w:r>
      <w:r w:rsidR="004A32D8">
        <w:rPr>
          <w:rFonts w:ascii="Times New Roman" w:eastAsiaTheme="minorEastAsia" w:hAnsi="Times New Roman" w:cs="Times New Roman"/>
        </w:rPr>
        <w:t xml:space="preserve">is </w:t>
      </w:r>
      <w:r w:rsidR="00C42369">
        <w:rPr>
          <w:rFonts w:ascii="Times New Roman" w:eastAsiaTheme="minorEastAsia" w:hAnsi="Times New Roman" w:cs="Times New Roman"/>
        </w:rPr>
        <w:t xml:space="preserve">there, but what do they mean biologically? In some </w:t>
      </w:r>
      <w:r w:rsidR="00440BD6">
        <w:rPr>
          <w:rFonts w:ascii="Times New Roman" w:eastAsiaTheme="minorEastAsia" w:hAnsi="Times New Roman" w:cs="Times New Roman"/>
        </w:rPr>
        <w:t>cases,</w:t>
      </w:r>
      <w:r w:rsidR="00C42369">
        <w:rPr>
          <w:rFonts w:ascii="Times New Roman" w:eastAsiaTheme="minorEastAsia" w:hAnsi="Times New Roman" w:cs="Times New Roman"/>
        </w:rPr>
        <w:t xml:space="preserve"> we have a clear expectation of what they could be</w:t>
      </w:r>
      <w:r w:rsidR="006962DC">
        <w:rPr>
          <w:rFonts w:ascii="Times New Roman" w:eastAsiaTheme="minorEastAsia" w:hAnsi="Times New Roman" w:cs="Times New Roman"/>
        </w:rPr>
        <w:t xml:space="preserve"> (refs.)</w:t>
      </w:r>
      <w:r w:rsidR="00C42369">
        <w:rPr>
          <w:rFonts w:ascii="Times New Roman" w:eastAsiaTheme="minorEastAsia" w:hAnsi="Times New Roman" w:cs="Times New Roman"/>
        </w:rPr>
        <w:t xml:space="preserve">, but often we are left wondering if this is a real biological thing or simply noise in measurement. </w:t>
      </w:r>
      <w:r w:rsidR="00406132">
        <w:rPr>
          <w:rFonts w:ascii="Times New Roman" w:eastAsiaTheme="minorEastAsia" w:hAnsi="Times New Roman" w:cs="Times New Roman"/>
        </w:rPr>
        <w:t xml:space="preserve"> </w:t>
      </w:r>
    </w:p>
    <w:p w14:paraId="526DC6E7" w14:textId="012ACDD0" w:rsidR="00D945C3" w:rsidRDefault="00D945C3" w:rsidP="001A5571">
      <w:pPr>
        <w:spacing w:line="360" w:lineRule="auto"/>
        <w:rPr>
          <w:rFonts w:ascii="Times New Roman" w:eastAsiaTheme="minorEastAsia" w:hAnsi="Times New Roman" w:cs="Times New Roman"/>
          <w:u w:val="single"/>
        </w:rPr>
      </w:pPr>
      <w:r>
        <w:rPr>
          <w:rFonts w:ascii="Times New Roman" w:eastAsiaTheme="minorEastAsia" w:hAnsi="Times New Roman" w:cs="Times New Roman"/>
          <w:u w:val="single"/>
        </w:rPr>
        <w:br w:type="page"/>
      </w:r>
    </w:p>
    <w:p w14:paraId="72A2948F" w14:textId="22269DAD" w:rsidR="00FC64D5" w:rsidRDefault="00FC64D5" w:rsidP="00F51B9B">
      <w:pPr>
        <w:spacing w:line="360" w:lineRule="auto"/>
        <w:outlineLvl w:val="0"/>
        <w:rPr>
          <w:rFonts w:ascii="Times New Roman" w:eastAsiaTheme="minorEastAsia" w:hAnsi="Times New Roman" w:cs="Times New Roman"/>
          <w:u w:val="single"/>
        </w:rPr>
      </w:pPr>
      <w:r w:rsidRPr="00FC64D5">
        <w:rPr>
          <w:rFonts w:ascii="Times New Roman" w:eastAsiaTheme="minorEastAsia" w:hAnsi="Times New Roman" w:cs="Times New Roman"/>
          <w:u w:val="single"/>
        </w:rPr>
        <w:lastRenderedPageBreak/>
        <w:t>NOTES</w:t>
      </w:r>
      <w:r w:rsidR="00D945C3">
        <w:rPr>
          <w:rFonts w:ascii="Times New Roman" w:eastAsiaTheme="minorEastAsia" w:hAnsi="Times New Roman" w:cs="Times New Roman"/>
          <w:u w:val="single"/>
        </w:rPr>
        <w:t xml:space="preserve"> AND OTHER</w:t>
      </w:r>
    </w:p>
    <w:p w14:paraId="5570BEDC"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Ornstein-</w:t>
      </w:r>
      <w:proofErr w:type="spellStart"/>
      <w:r>
        <w:rPr>
          <w:rFonts w:ascii="Times New Roman" w:hAnsi="Times New Roman" w:cs="Times New Roman"/>
        </w:rPr>
        <w:t>Uhlenbeck</w:t>
      </w:r>
      <w:proofErr w:type="spellEnd"/>
      <w:r>
        <w:rPr>
          <w:rFonts w:ascii="Times New Roman" w:hAnsi="Times New Roman" w:cs="Times New Roman"/>
        </w:rPr>
        <w:t xml:space="preserve"> models have been conceptualized and interpreted in many ways. Quantitative genetic interpretations are reliant on adaptation towards an optimum and the parameters of the model can have very clear evolutionary interpretations. They have been used in stock prices as models of deterministic stochasticity where a stock price is expected to reach a certain value, but with some uncertainty along the way. However, in macroevolution, perhaps because of our ties to microevolutionary theory, interpretations of the OU process have been focused on stabilizing selection and adaptation towards an optimum. Strictly speaking, this is not a correct interpretation. The work of Thomas Hansen and others has shown that the OU model when parameterized to macroevolutionary data does not match what is expected at the microevolutionary level. Thus, the OU model has begun to take on interpretations of simply phylogenetic signal. But here we may be throwing the baby out with the bath water. Phylogenetic signal exists because of descent with modification. Brownian motion at a macro-level can be seen as microevolutionary adaptation so long as we expect that all lineages phenotypic optima drift randomly on large timescales. OU models do not describe the phenotypic optima of a population evolving at the microevolutionary level. However, they can describe and give insights into the long-term trends of those microevolutionary dynamics. The question then becomes how do we want to describe changes in the dynamics? Typically, OU models are codified with hypotheses informed by intuition of scientists or ancestral state reconstruction. However, we do not know the ancestral state. We can only make a probabilistic statement about what it may be. Most methods until now have not allowed for uncertainty in this reconstruction. Here we describe these dynamics via a hidden Markov model. The microevolutionary interpretation of this model notwithstanding, this model is tractable and widely used. In truth, it may be more appropriate to study macroevolution in ways that are interpretable only in a macroevolutionary setting.</w:t>
      </w:r>
    </w:p>
    <w:p w14:paraId="6156E6E5" w14:textId="77777777" w:rsidR="00FC64D5" w:rsidRDefault="00FC64D5" w:rsidP="00FC64D5">
      <w:pPr>
        <w:spacing w:line="360" w:lineRule="auto"/>
        <w:ind w:firstLine="720"/>
        <w:rPr>
          <w:rFonts w:ascii="Times New Roman" w:hAnsi="Times New Roman" w:cs="Times New Roman"/>
        </w:rPr>
      </w:pPr>
      <w:r>
        <w:rPr>
          <w:rFonts w:ascii="Times New Roman" w:hAnsi="Times New Roman" w:cs="Times New Roman"/>
        </w:rPr>
        <w:t xml:space="preserve">Imagine microevolutionary dynamics are in equilibrium on a macroevolutionary landscape (like a period of stasis as described by Gould and others). The dynamics are loosely described by the OU models in which drift around the phenotypic optima occurs so long as movement is not too far away. From this point how does change occur? There is abundant evidence that a change should occur given the theory of punctuated equilibrium. Most OU modeling is done such that the positions of change are </w:t>
      </w:r>
      <w:proofErr w:type="spellStart"/>
      <w:r w:rsidRPr="00221E26">
        <w:rPr>
          <w:rFonts w:ascii="Times New Roman" w:hAnsi="Times New Roman" w:cs="Times New Roman"/>
          <w:i/>
          <w:iCs/>
        </w:rPr>
        <w:t>apriori</w:t>
      </w:r>
      <w:proofErr w:type="spellEnd"/>
      <w:r>
        <w:rPr>
          <w:rFonts w:ascii="Times New Roman" w:hAnsi="Times New Roman" w:cs="Times New Roman"/>
        </w:rPr>
        <w:t xml:space="preserve"> decided. This is not a probabilistic </w:t>
      </w:r>
      <w:r>
        <w:rPr>
          <w:rFonts w:ascii="Times New Roman" w:hAnsi="Times New Roman" w:cs="Times New Roman"/>
        </w:rPr>
        <w:lastRenderedPageBreak/>
        <w:t xml:space="preserve">statement about where we think change is to occur, it is a statement of fact that a change did occur. However, we do not know where changes occur or what the ancestral state was for certain, and thus a probability statement is far more appropriate. A theory in-line with punctuated equilibrium would be one which allows for a sudden shift to a new microevolutionary landscape. Our model describes such sudden shifts using hidden Markov models. </w:t>
      </w:r>
    </w:p>
    <w:p w14:paraId="79ED2CA8" w14:textId="38942E33" w:rsidR="00FD0F31" w:rsidRDefault="00AD01A1" w:rsidP="009F6263">
      <w:pPr>
        <w:spacing w:line="360" w:lineRule="auto"/>
        <w:ind w:firstLine="720"/>
        <w:rPr>
          <w:rFonts w:ascii="Times New Roman" w:eastAsiaTheme="minorEastAsia" w:hAnsi="Times New Roman" w:cs="Times New Roman"/>
        </w:rPr>
      </w:pPr>
      <w:r>
        <w:rPr>
          <w:rFonts w:ascii="Times New Roman" w:hAnsi="Times New Roman" w:cs="Times New Roman"/>
        </w:rPr>
        <w:t xml:space="preserve">Several phylogenetic comparative methods (PCMs) have been developed to address the potential of correlated evolution. As early as </w:t>
      </w:r>
      <w:proofErr w:type="spellStart"/>
      <w:r w:rsidRPr="00104FDE">
        <w:rPr>
          <w:rFonts w:ascii="Times New Roman" w:hAnsi="Times New Roman" w:cs="Times New Roman"/>
          <w:color w:val="FF0000"/>
        </w:rPr>
        <w:t>Pagel</w:t>
      </w:r>
      <w:proofErr w:type="spellEnd"/>
      <w:r w:rsidRPr="00104FDE">
        <w:rPr>
          <w:rFonts w:ascii="Times New Roman" w:hAnsi="Times New Roman" w:cs="Times New Roman"/>
          <w:color w:val="FF0000"/>
        </w:rPr>
        <w:t xml:space="preserve"> (1994)</w:t>
      </w:r>
      <w:r>
        <w:rPr>
          <w:rFonts w:ascii="Times New Roman" w:hAnsi="Times New Roman" w:cs="Times New Roman"/>
        </w:rPr>
        <w:t>, models of jointly evolving discrete characters were used to test for evidence of correlation between characters. Since then, these simple Markov models have been extended to allow for hidden-state variation, state-specific diversification dynamics, and generalized for any number of discrete states and characters (</w:t>
      </w:r>
      <w:r w:rsidRPr="00387131">
        <w:rPr>
          <w:rFonts w:ascii="Times New Roman" w:hAnsi="Times New Roman" w:cs="Times New Roman"/>
          <w:color w:val="FF0000"/>
        </w:rPr>
        <w:t>refs.</w:t>
      </w:r>
      <w:r>
        <w:rPr>
          <w:rFonts w:ascii="Times New Roman" w:hAnsi="Times New Roman" w:cs="Times New Roman"/>
        </w:rPr>
        <w:t xml:space="preserve">). A similar set of extensions has been developed for continuous characters. There </w:t>
      </w:r>
      <w:proofErr w:type="gramStart"/>
      <w:r>
        <w:rPr>
          <w:rFonts w:ascii="Times New Roman" w:hAnsi="Times New Roman" w:cs="Times New Roman"/>
        </w:rPr>
        <w:t>are</w:t>
      </w:r>
      <w:proofErr w:type="gramEnd"/>
      <w:r>
        <w:rPr>
          <w:rFonts w:ascii="Times New Roman" w:hAnsi="Times New Roman" w:cs="Times New Roman"/>
        </w:rPr>
        <w:t xml:space="preserve"> now continuous trait </w:t>
      </w:r>
      <w:proofErr w:type="spellStart"/>
      <w:r>
        <w:rPr>
          <w:rFonts w:ascii="Times New Roman" w:hAnsi="Times New Roman" w:cs="Times New Roman"/>
        </w:rPr>
        <w:t>model</w:t>
      </w:r>
      <w:r>
        <w:rPr>
          <w:rFonts w:ascii="Times New Roman" w:hAnsi="Times New Roman" w:cs="Times New Roman"/>
        </w:rPr>
        <w:tab/>
        <w:t>s</w:t>
      </w:r>
      <w:proofErr w:type="spellEnd"/>
      <w:r>
        <w:rPr>
          <w:rFonts w:ascii="Times New Roman" w:hAnsi="Times New Roman" w:cs="Times New Roman"/>
        </w:rPr>
        <w:t xml:space="preserve"> which allow for multivariate character evolution, state-dependent diversification dynamics, and more complex modeling of the phenotypic dynamics (</w:t>
      </w:r>
      <w:r w:rsidRPr="00E042CA">
        <w:rPr>
          <w:rFonts w:ascii="Times New Roman" w:hAnsi="Times New Roman" w:cs="Times New Roman"/>
          <w:color w:val="FF0000"/>
        </w:rPr>
        <w:t>refs.</w:t>
      </w:r>
      <w:r>
        <w:rPr>
          <w:rFonts w:ascii="Times New Roman" w:hAnsi="Times New Roman" w:cs="Times New Roman"/>
        </w:rPr>
        <w:t xml:space="preserve">). However, despite the widespread application of PCMs </w:t>
      </w:r>
      <w:r>
        <w:rPr>
          <w:rFonts w:ascii="Times New Roman" w:eastAsiaTheme="minorEastAsia" w:hAnsi="Times New Roman" w:cs="Times New Roman"/>
        </w:rPr>
        <w:t xml:space="preserve">to study discrete and continuous characters, there are surprisingly few options which simultaneously use both classes of character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{"citationID":"sECSLh4c","properties":{"formattedCitation":"(Felsenstein 2012)","plainCitation":"(Felsenstein 2012)","noteIndex":0},"citationItems":[{"id":7179,"uris":["http://zotero.org/users/local/X8CzRyu0/items/GC6M7TD8"],"uri":["http://zotero.org/users/local/X8CzRyu0/items/GC6M7TD8"],"itemData":{"id":7179,"type":"article-journal","abstract":"The threshold model developed by Sewall Wright in 1934 can be used to model the evolution of two-state discrete characters along a phylogeny. The model assumes that there is a quantitative character, called liability, that is unobserved and that determines the discrete character according to whether the liability exceeds a threshold value. A Markov chain Monte Carlo algorithm is used to infer the evolutionary covariances of the liabilities for discrete characters, sampling liability values consistent with the phylogeny and with the observed data. The same approach can also be used for continuous characters by assuming that the tip species have values that have been observed. In this way, one can make a comparative-methods analysis that combines both discrete and continuous characters. Simulations are presented showing that the covariances of the liabilities are successfully estimated, although precision can be achieved only by using a large number of species, and we must always worry whether the covariances and the model apply throughout the group. An advantage of the threshold model is that the model can be straightforwardly extended to accommodate within-species phenotypic variation and allows an interface with quantitative-genetics models.","container-title":"The American Naturalist","DOI":"10.1086/663681","ISSN":"0003-0147","issue":"2","note":"publisher: The University of Chicago Press","page":"145-156","source":"journals.uchicago.edu (Atypon)","title":"A Comparative Method for Both Discrete and Continuous Characters Using the Threshold Model.","volume":"179","author":[{"family":"Felsenstein","given":"Joseph"}],"issued":{"date-parts":[["2012",2,1]]}}}],"schema":"https://github.com/citation-style-language/schema/raw/master/csl-citation.json"}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(Felsenstein 2012)</w:t>
      </w:r>
      <w:r>
        <w:rPr>
          <w:rFonts w:ascii="Times New Roman" w:eastAsiaTheme="minorEastAsia" w:hAnsi="Times New Roman" w:cs="Times New Roman"/>
        </w:rPr>
        <w:fldChar w:fldCharType="end"/>
      </w:r>
      <w:r>
        <w:rPr>
          <w:rFonts w:ascii="Times New Roman" w:eastAsiaTheme="minorEastAsia" w:hAnsi="Times New Roman" w:cs="Times New Roman"/>
        </w:rPr>
        <w:t>.</w:t>
      </w:r>
    </w:p>
    <w:p w14:paraId="2BB4ADB3" w14:textId="6415E615" w:rsidR="00FD0F31" w:rsidRPr="009F6263" w:rsidRDefault="00FD0F31" w:rsidP="009F6263">
      <w:pPr>
        <w:spacing w:line="360" w:lineRule="auto"/>
        <w:ind w:firstLine="720"/>
        <w:rPr>
          <w:rFonts w:ascii="Times New Roman" w:hAnsi="Times New Roman" w:cs="Times New Roman"/>
        </w:rPr>
      </w:pPr>
      <w:r>
        <w:rPr>
          <w:rFonts w:ascii="Times New Roman" w:hAnsi="Times New Roman" w:cs="Times New Roman"/>
        </w:rPr>
        <w:t xml:space="preserve">One of the most important advances made by Tribble et al. (2021) was the development of an explicit null model. Their pipeline explicitly acknowledges the potential for spurious correlations between datasets even when the focal traits are unlinked. However, their methodology assumes that the parameters describing the non-focal discrete characters are described by the same maximum likelihood estimate of the observed discrete characters. There is little if any reason to suspect this. </w:t>
      </w:r>
      <w:proofErr w:type="gramStart"/>
      <w:r>
        <w:rPr>
          <w:rFonts w:ascii="Times New Roman" w:hAnsi="Times New Roman" w:cs="Times New Roman"/>
        </w:rPr>
        <w:t>Instead</w:t>
      </w:r>
      <w:proofErr w:type="gramEnd"/>
      <w:r>
        <w:rPr>
          <w:rFonts w:ascii="Times New Roman" w:hAnsi="Times New Roman" w:cs="Times New Roman"/>
        </w:rPr>
        <w:t xml:space="preserve"> it is theoretically possible to estimate hidden variation based solely on an continuously varying process. This is because </w:t>
      </w:r>
      <w:r w:rsidRPr="00590995">
        <w:rPr>
          <w:rFonts w:ascii="Times New Roman" w:hAnsi="Times New Roman" w:cs="Times New Roman"/>
        </w:rPr>
        <w:t xml:space="preserve">the information for detecting hidden states comes from the differences in how the observed states change. If the transitions between observed states of different lineages are more adequately described by several Markov 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proofErr w:type="spellStart"/>
      <w:r w:rsidRPr="00772589">
        <w:rPr>
          <w:rFonts w:ascii="Courier New" w:hAnsi="Courier New" w:cs="Courier New"/>
        </w:rPr>
        <w:t>hOUwie</w:t>
      </w:r>
      <w:proofErr w:type="spellEnd"/>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2F8F818F" w14:textId="77777777" w:rsidR="0011397B" w:rsidRDefault="0011397B" w:rsidP="0011397B">
      <w:pPr>
        <w:spacing w:line="360" w:lineRule="auto"/>
        <w:ind w:firstLine="720"/>
        <w:rPr>
          <w:rFonts w:ascii="Times New Roman" w:hAnsi="Times New Roman" w:cs="Times New Roman"/>
        </w:rPr>
      </w:pPr>
      <w:r w:rsidRPr="00590995">
        <w:rPr>
          <w:rFonts w:ascii="Times New Roman" w:hAnsi="Times New Roman" w:cs="Times New Roman"/>
        </w:rPr>
        <w:t xml:space="preserve">Hidden Markov models have a hierarchical structure that can be broken down into two components: a “state-dependent process” and an unobserved “parameter process”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{"citationID":"kkhr8KfS","properties":{"formattedCitation":"(Zucchini et al. 2017)","plainCitation":"(Zucchini et al. 2017)","noteIndex":0},"citationItems":[{"id":6087,"uris":["http://zotero.org/users/local/X8CzRyu0/items/B9QZ4EZ7"],"uri":["http://zotero.org/users/local/X8CzRyu0/items/B9QZ4EZ7"],"itemData":{"id":6087,"type":"book","ISBN":"1-315-37248-7","publisher":"Chapman and Hall/CRC","title":"Hidden Markov models for time series: an introduction using R","author":[{"family":"Zucchini","given":"Walter"},{"family":"MacDonald","given":"Iain L."},{"family":"Langrock","given":"Roland"}],"issued":{"date-parts":[["2017"]]}}}],"schema":"https://github.com/citation-style-language/schema/raw/master/csl-citation.json"}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 xml:space="preserve">(Zucchini et al. </w:t>
      </w:r>
      <w:r w:rsidRPr="00590995">
        <w:rPr>
          <w:rFonts w:ascii="Times New Roman" w:hAnsi="Times New Roman" w:cs="Times New Roman"/>
          <w:noProof/>
        </w:rPr>
        <w:lastRenderedPageBreak/>
        <w:t>2017)</w:t>
      </w:r>
      <w:r w:rsidRPr="00590995">
        <w:rPr>
          <w:rFonts w:ascii="Times New Roman" w:hAnsi="Times New Roman" w:cs="Times New Roman"/>
        </w:rPr>
        <w:fldChar w:fldCharType="end"/>
      </w:r>
      <w:r w:rsidRPr="00590995">
        <w:rPr>
          <w:rFonts w:ascii="Times New Roman" w:hAnsi="Times New Roman" w:cs="Times New Roman"/>
        </w:rPr>
        <w:t xml:space="preserve">. Under an HMM, observations are generated by a given state-dependent process, which in turn depends on the state of the parameter process. In other words, the observed data are the product of several processes occurring in different parts of a phylogeny and the parameter process is way of linking them. It is initially unknown what the parameter process corresponds to biologically, hence the moniker “hidden” state. Nevertheless, the information for detecting hidden states comes from the differences in how the observed states change. If the transitions between observed states of different lineages are more adequately described by several Markov processes rather than a single process, there will be information to detect hidden states </w:t>
      </w:r>
      <w:r w:rsidRPr="00590995">
        <w:rPr>
          <w:rFonts w:ascii="Times New Roman" w:hAnsi="Times New Roman" w:cs="Times New Roman"/>
        </w:rPr>
        <w:fldChar w:fldCharType="begin"/>
      </w:r>
      <w:r w:rsidRPr="00590995">
        <w:rPr>
          <w:rFonts w:ascii="Times New Roman" w:hAnsi="Times New Roman" w:cs="Times New Roman"/>
        </w:rPr>
        <w:instrText xml:space="preserve"> ADDIN ZOTERO_ITEM CSL_CITATION {"citationID":"qUkD0rew","properties":{"formattedCitation":"(Boyko and Beaulieu 2021)","plainCitation":"(Boyko and Beaulieu 2021)","noteIndex":0},"citationItems":[{"id":7026,"uris":["http://zotero.org/users/local/X8CzRyu0/items/VNE8JXW2"],"uri":["http://zotero.org/users/local/X8CzRyu0/items/VNE8JXW2"],"itemData":{"id":7026,"type":"article-journal","container-title":"Methods in Ecology and Evolution","DOI":"10.1111/2041-210X.13534","ISSN":"2041-210X, 2041-210X","issue":"3","journalAbbreviation":"Methods Ecol Evol","language":"en","page":"468-478","source":"DOI.org (Crossref)","title":"Generalized hidden Markov models for phylogenetic comparative datasets","volume":"12","author":[{"family":"Boyko","given":"James D."},{"family":"Beaulieu","given":"Jeremy M."}],"editor":[{"family":"Cooper","given":"Natalie"}],"issued":{"date-parts":[["2021",3]]}}}],"schema":"https://github.com/citation-style-language/schema/raw/master/csl-citation.json"} </w:instrText>
      </w:r>
      <w:r w:rsidRPr="00590995">
        <w:rPr>
          <w:rFonts w:ascii="Times New Roman" w:hAnsi="Times New Roman" w:cs="Times New Roman"/>
        </w:rPr>
        <w:fldChar w:fldCharType="separate"/>
      </w:r>
      <w:r w:rsidRPr="00590995">
        <w:rPr>
          <w:rFonts w:ascii="Times New Roman" w:hAnsi="Times New Roman" w:cs="Times New Roman"/>
          <w:noProof/>
        </w:rPr>
        <w:t>(Boyko and Beaulieu 2021)</w:t>
      </w:r>
      <w:r w:rsidRPr="00590995">
        <w:rPr>
          <w:rFonts w:ascii="Times New Roman" w:hAnsi="Times New Roman" w:cs="Times New Roman"/>
        </w:rPr>
        <w:fldChar w:fldCharType="end"/>
      </w:r>
      <w:r w:rsidRPr="00590995">
        <w:rPr>
          <w:rFonts w:ascii="Times New Roman" w:hAnsi="Times New Roman" w:cs="Times New Roman"/>
        </w:rPr>
        <w:t>.</w:t>
      </w:r>
      <w:r>
        <w:rPr>
          <w:rFonts w:ascii="Times New Roman" w:hAnsi="Times New Roman" w:cs="Times New Roman"/>
        </w:rPr>
        <w:t xml:space="preserve"> Since the state-dependent process of </w:t>
      </w:r>
      <w:proofErr w:type="spellStart"/>
      <w:r w:rsidRPr="00772589">
        <w:rPr>
          <w:rFonts w:ascii="Courier New" w:hAnsi="Courier New" w:cs="Courier New"/>
        </w:rPr>
        <w:t>hOUwie</w:t>
      </w:r>
      <w:proofErr w:type="spellEnd"/>
      <w:r>
        <w:rPr>
          <w:rFonts w:ascii="Times New Roman" w:hAnsi="Times New Roman" w:cs="Times New Roman"/>
        </w:rPr>
        <w:t xml:space="preserve"> is a joint model of discrete and continuous character we can parse whether differences in continuous or discrete variation are due to the influence of our observed characters (</w:t>
      </w:r>
      <m:oMath>
        <m:r>
          <w:rPr>
            <w:rFonts w:ascii="Cambria Math" w:hAnsi="Cambria Math" w:cs="Times New Roman"/>
          </w:rPr>
          <m:t>D</m:t>
        </m:r>
      </m:oMath>
      <w:r>
        <w:rPr>
          <w:rFonts w:ascii="Times New Roman" w:eastAsiaTheme="minorEastAsia" w:hAnsi="Times New Roman" w:cs="Times New Roman"/>
        </w:rPr>
        <w:t xml:space="preserve"> and </w:t>
      </w:r>
      <m:oMath>
        <m:r>
          <w:rPr>
            <w:rFonts w:ascii="Cambria Math" w:hAnsi="Cambria Math" w:cs="Times New Roman"/>
          </w:rPr>
          <m:t>X</m:t>
        </m:r>
      </m:oMath>
      <w:r>
        <w:rPr>
          <w:rFonts w:ascii="Times New Roman" w:eastAsiaTheme="minorEastAsia" w:hAnsi="Times New Roman" w:cs="Times New Roman"/>
        </w:rPr>
        <w:t>) or hidden states.</w:t>
      </w:r>
    </w:p>
    <w:p w14:paraId="7A255191" w14:textId="77777777" w:rsidR="0011397B" w:rsidRPr="00C237A8" w:rsidRDefault="0011397B" w:rsidP="0011397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First, we expect that the climatic optima for abiotically dispersed seeds will be drier compared to biotically dispersed seeds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biotic</m:t>
            </m:r>
          </m:sub>
        </m:sSub>
      </m:oMath>
      <w:r>
        <w:rPr>
          <w:rFonts w:ascii="Times New Roman" w:eastAsiaTheme="minorEastAsia" w:hAnsi="Times New Roman" w:cs="Times New Roman"/>
        </w:rPr>
        <w:t>). Second, we expect that abiotically dispersed seeds will have faster rates of climatic niche evolution (</w:t>
      </w:r>
      <m:oMath>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abiotic</m:t>
            </m:r>
          </m:sub>
          <m:sup>
            <m:r>
              <w:rPr>
                <w:rFonts w:ascii="Cambria Math" w:eastAsiaTheme="minorEastAsia" w:hAnsi="Cambria Math" w:cs="Times New Roman"/>
              </w:rPr>
              <m:t>2</m:t>
            </m:r>
          </m:sup>
        </m:sSubSup>
        <m:r>
          <w:rPr>
            <w:rFonts w:ascii="Cambria Math" w:eastAsiaTheme="minorEastAsia" w:hAnsi="Cambria Math" w:cs="Times New Roman"/>
          </w:rPr>
          <m:t>&gt;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biotic</m:t>
            </m:r>
          </m:sub>
          <m:sup>
            <m:r>
              <w:rPr>
                <w:rFonts w:ascii="Cambria Math" w:eastAsiaTheme="minorEastAsia" w:hAnsi="Cambria Math" w:cs="Times New Roman"/>
              </w:rPr>
              <m:t>2</m:t>
            </m:r>
          </m:sup>
        </m:sSubSup>
      </m:oMath>
      <w:r>
        <w:rPr>
          <w:rFonts w:ascii="Times New Roman" w:eastAsiaTheme="minorEastAsia" w:hAnsi="Times New Roman" w:cs="Times New Roman"/>
        </w:rPr>
        <w:t>). Finally, we expect that the climatic niches of biotically dispersed seeds will be more conserved through time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abiotic</m:t>
            </m:r>
          </m:sub>
        </m:sSub>
        <m:r>
          <w:rPr>
            <w:rFonts w:ascii="Cambria Math" w:eastAsiaTheme="minorEastAsia" w:hAnsi="Cambria Math" w:cs="Times New Roman"/>
          </w:rPr>
          <m:t>&lt;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biotic</m:t>
            </m:r>
          </m:sub>
        </m:sSub>
      </m:oMath>
      <w:r>
        <w:rPr>
          <w:rFonts w:ascii="Times New Roman" w:eastAsiaTheme="minorEastAsia" w:hAnsi="Times New Roman" w:cs="Times New Roman"/>
        </w:rPr>
        <w:t xml:space="preserve">). </w:t>
      </w:r>
    </w:p>
    <w:p w14:paraId="20C4CEC5"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If we do not model joint probabilities explicitly, we are still able to test against null models of correlated evolution. The issue with this is that it does not leave room for discovery and null hypothesis testing has been criticized elsewhere extensively. Whether traits are correlated is an important initial step in understanding the evolution of syndromes but could also lead to false positives as we have seen in other comparative methods. This is accounted for in </w:t>
      </w:r>
      <w:proofErr w:type="spellStart"/>
      <w:r w:rsidRPr="00772589">
        <w:rPr>
          <w:rFonts w:ascii="Courier New" w:eastAsiaTheme="minorEastAsia" w:hAnsi="Courier New" w:cs="Courier New"/>
        </w:rPr>
        <w:t>hOUwie</w:t>
      </w:r>
      <w:proofErr w:type="spellEnd"/>
      <w:r>
        <w:rPr>
          <w:rFonts w:ascii="Times New Roman" w:eastAsiaTheme="minorEastAsia" w:hAnsi="Times New Roman" w:cs="Times New Roman"/>
        </w:rPr>
        <w:t xml:space="preserve"> because it includes entirely hidden state nulls as well as the more generic trivial null hypotheses present in traditional studies. But more exciting than testing null hypotheses is interpreting the parameters from resulting models. Hybrid models which mix variation due to focal and hidden traits open ways for identification of interesting regions of the phylogeny for future studies to assess. </w:t>
      </w:r>
    </w:p>
    <w:p w14:paraId="393D2B5E"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The problem of heterogeneous character independent models leading to focal dependence is certainly troubling. Shift detection approaches may be well suited for this task. although they do not explicitly calculate the joint probability of the discrete mapping and continuous character and are thus biased in similar ways towards the discrete character. A future extension could </w:t>
      </w:r>
      <w:r>
        <w:rPr>
          <w:rFonts w:ascii="Times New Roman" w:eastAsiaTheme="minorEastAsia" w:hAnsi="Times New Roman" w:cs="Times New Roman"/>
        </w:rPr>
        <w:lastRenderedPageBreak/>
        <w:t>combine the discrete character methods developed here with the discrete independent models for the best model.</w:t>
      </w:r>
    </w:p>
    <w:p w14:paraId="7AB579C8" w14:textId="77777777"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These sorts of complex models are only appropriate for large phylogenetic datasets (&gt;500 species) since there needs to be substantial heterogeneity in the processes. It is also possible to fit complex models if the signal is strong enough, however. </w:t>
      </w:r>
    </w:p>
    <w:p w14:paraId="1F0DD62F" w14:textId="3F428FF9" w:rsidR="00821765" w:rsidRDefault="00821765" w:rsidP="00821765">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Screw nulls, who cares if traits are correlated? They may be or may not be, but we should be interested in the model parameters instead. </w:t>
      </w:r>
    </w:p>
    <w:p w14:paraId="6AF46B74" w14:textId="77777777" w:rsidR="00787D9B" w:rsidRDefault="00787D9B" w:rsidP="00787D9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When we see variation outside of what’s expected, how should we interpret it? Our simulations unintentionally demonstrated the ability to detect optima outside of the range of observed phenotypes. Did we find this in seed dispersal? We did find that the sigma parameters are different from what we saw previously. How can we relate the discrete process to the continuous process? By looking at the waiting time and comparing that to the half-life perhaps we can gain new insights. It is also important to discuss the OU parameters and their interpretation. This has been widely discussed other places, so we will be brief. The dialectical nature of joint modeling.</w:t>
      </w:r>
    </w:p>
    <w:p w14:paraId="3DCB397A" w14:textId="77777777" w:rsidR="00787D9B" w:rsidRDefault="00787D9B" w:rsidP="00787D9B">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It is possible and likely that not all the adaptive features of a hypothesis are going to be measured. This is where the utility of hidden Markov models is most apparent – not all things are going to </w:t>
      </w:r>
      <w:proofErr w:type="gramStart"/>
      <w:r>
        <w:rPr>
          <w:rFonts w:ascii="Times New Roman" w:eastAsiaTheme="minorEastAsia" w:hAnsi="Times New Roman" w:cs="Times New Roman"/>
        </w:rPr>
        <w:t>evolve in the same way at all times</w:t>
      </w:r>
      <w:proofErr w:type="gramEnd"/>
      <w:r>
        <w:rPr>
          <w:rFonts w:ascii="Times New Roman" w:eastAsiaTheme="minorEastAsia" w:hAnsi="Times New Roman" w:cs="Times New Roman"/>
        </w:rPr>
        <w:t xml:space="preserve">. The evolution of a male coloration may be dependent on the existence of an underlying female preference (ref.), the evolution of seed dispersal mode may depend on the climatic conditions of the lineage (ref.), and the evolution of extra-floral </w:t>
      </w:r>
      <w:proofErr w:type="spellStart"/>
      <w:r>
        <w:rPr>
          <w:rFonts w:ascii="Times New Roman" w:eastAsiaTheme="minorEastAsia" w:hAnsi="Times New Roman" w:cs="Times New Roman"/>
        </w:rPr>
        <w:t>nectaries</w:t>
      </w:r>
      <w:proofErr w:type="spellEnd"/>
      <w:r>
        <w:rPr>
          <w:rFonts w:ascii="Times New Roman" w:eastAsiaTheme="minorEastAsia" w:hAnsi="Times New Roman" w:cs="Times New Roman"/>
        </w:rPr>
        <w:t xml:space="preserve"> may depend on hidden precursors (ref.). However, evolutionary dynamics are rarely as simple as X causes Y, and there is likely an interplay between two or more variables in how each evolves. It is possible that female preference evolved independently of male coloration and later drove the evolution of male coloration. This is the realm of causative modeling and is an interesting aspect and growing research agenda of many talented scientists (ref.). But finding causative hypotheses may be best achieved by identifying regions where the association between variables is not perfect. Once we can generate testable predictions, we can readily supplement comparative analyses with experimental and observation evidence. </w:t>
      </w:r>
    </w:p>
    <w:p w14:paraId="779A2130" w14:textId="4870DA9A" w:rsidR="00787D9B" w:rsidRDefault="00787D9B" w:rsidP="005B3F91">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Our simulations demonstrated the potential to discover phenotypic optima outside observed phenotypic values. Even when data is character dependent the character independent model with multiple hidden states can find a high level of support. This makes sense as hidden </w:t>
      </w:r>
      <w:r>
        <w:rPr>
          <w:rFonts w:ascii="Times New Roman" w:eastAsiaTheme="minorEastAsia" w:hAnsi="Times New Roman" w:cs="Times New Roman"/>
        </w:rPr>
        <w:lastRenderedPageBreak/>
        <w:t xml:space="preserve">states could be assigned at tips to match the observed states (albeit with less certainty) and thus should approach the probability of the character dependent model. This serves as a reminder that although we are focusing on a single focal trait, any trait that matches the distribution at the tips would produce identical results and we should be cautious with over interpretation. </w:t>
      </w:r>
    </w:p>
    <w:p w14:paraId="61223918" w14:textId="77777777" w:rsidR="00BC177F" w:rsidRPr="00626766" w:rsidRDefault="00BC177F" w:rsidP="00BC177F">
      <w:pPr>
        <w:spacing w:line="360" w:lineRule="auto"/>
        <w:ind w:firstLine="720"/>
        <w:rPr>
          <w:rFonts w:ascii="Times New Roman" w:hAnsi="Times New Roman" w:cs="Times New Roman"/>
        </w:rPr>
      </w:pPr>
      <w:r w:rsidRPr="00626766">
        <w:rPr>
          <w:rFonts w:ascii="Times New Roman" w:hAnsi="Times New Roman" w:cs="Times New Roman"/>
        </w:rPr>
        <w:t xml:space="preserve">Rates of evolution have changed throughout the history of life and produced the rich diversity of morphology, </w:t>
      </w:r>
      <w:proofErr w:type="spellStart"/>
      <w:r w:rsidRPr="00626766">
        <w:rPr>
          <w:rFonts w:ascii="Times New Roman" w:hAnsi="Times New Roman" w:cs="Times New Roman"/>
        </w:rPr>
        <w:t>behaviour</w:t>
      </w:r>
      <w:proofErr w:type="spellEnd"/>
      <w:r w:rsidRPr="00626766">
        <w:rPr>
          <w:rFonts w:ascii="Times New Roman" w:hAnsi="Times New Roman" w:cs="Times New Roman"/>
        </w:rPr>
        <w:t>, and ecology that characterizes the biodiversity we see today. As such, models favoring variation in rates and states has fast become the rule, as opposed to the rare exception in empirical applications of comparative methods. The challenge then becomes how to model this heterogeneous process with the</w:t>
      </w:r>
      <w:r w:rsidRPr="00626766">
        <w:rPr>
          <w:rFonts w:ascii="Times New Roman" w:eastAsia="Times New Roman" w:hAnsi="Times New Roman" w:cs="Times New Roman"/>
          <w:lang w:val="en-CA"/>
        </w:rPr>
        <w:t xml:space="preserve"> limit</w:t>
      </w:r>
      <w:proofErr w:type="spellStart"/>
      <w:r w:rsidRPr="00626766">
        <w:rPr>
          <w:rFonts w:ascii="Times New Roman" w:hAnsi="Times New Roman" w:cs="Times New Roman"/>
        </w:rPr>
        <w:t>ation</w:t>
      </w:r>
      <w:proofErr w:type="spellEnd"/>
      <w:r w:rsidRPr="00626766">
        <w:rPr>
          <w:rFonts w:ascii="Times New Roman" w:hAnsi="Times New Roman" w:cs="Times New Roman"/>
        </w:rPr>
        <w:t xml:space="preserve"> that, for most comparative biologists, our data comes exclusively from </w:t>
      </w:r>
      <w:r w:rsidRPr="00626766">
        <w:rPr>
          <w:rFonts w:ascii="Times New Roman" w:eastAsia="Times New Roman" w:hAnsi="Times New Roman" w:cs="Times New Roman"/>
          <w:lang w:val="en-CA"/>
        </w:rPr>
        <w:t xml:space="preserve">extant </w:t>
      </w:r>
      <w:r w:rsidRPr="00626766">
        <w:rPr>
          <w:rFonts w:ascii="Times New Roman" w:hAnsi="Times New Roman" w:cs="Times New Roman"/>
        </w:rPr>
        <w:t xml:space="preserve">species. Our model, which we call </w:t>
      </w:r>
      <w:proofErr w:type="spellStart"/>
      <w:r w:rsidRPr="00772589">
        <w:rPr>
          <w:rFonts w:ascii="Courier New" w:hAnsi="Courier New" w:cs="Courier New"/>
        </w:rPr>
        <w:t>hOUwie</w:t>
      </w:r>
      <w:proofErr w:type="spellEnd"/>
      <w:r>
        <w:rPr>
          <w:rFonts w:ascii="Times New Roman" w:hAnsi="Times New Roman" w:cs="Times New Roman"/>
        </w:rPr>
        <w:t xml:space="preserve">, uses </w:t>
      </w:r>
      <w:r w:rsidRPr="00626766">
        <w:rPr>
          <w:rFonts w:ascii="Times New Roman" w:hAnsi="Times New Roman" w:cs="Times New Roman"/>
        </w:rPr>
        <w:t xml:space="preserve">hidden Markov models </w:t>
      </w:r>
      <w:r>
        <w:rPr>
          <w:rFonts w:ascii="Times New Roman" w:hAnsi="Times New Roman" w:cs="Times New Roman"/>
        </w:rPr>
        <w:t xml:space="preserve">as </w:t>
      </w:r>
      <w:r w:rsidRPr="00626766">
        <w:rPr>
          <w:rFonts w:ascii="Times New Roman" w:hAnsi="Times New Roman" w:cs="Times New Roman"/>
        </w:rPr>
        <w:t xml:space="preserve">a statistically rigorous way to learn about variation in the evolutionary process. </w:t>
      </w:r>
      <w:proofErr w:type="spellStart"/>
      <w:r w:rsidRPr="00772589">
        <w:rPr>
          <w:rFonts w:ascii="Courier New" w:hAnsi="Courier New" w:cs="Courier New"/>
        </w:rPr>
        <w:t>hOUwie</w:t>
      </w:r>
      <w:proofErr w:type="spellEnd"/>
      <w:r w:rsidRPr="00626766">
        <w:rPr>
          <w:rFonts w:ascii="Times New Roman" w:hAnsi="Times New Roman" w:cs="Times New Roman"/>
        </w:rPr>
        <w:t xml:space="preserve"> is composed of two processes: one describes the evolution of a discrete character (such as whether a mammal is a carnivore, herbivore, or omnivore) and the other the evolution of a continuous character (such as mammalian body size). To model the evolution of our continuous character we have chosen to use an Ornstein-</w:t>
      </w:r>
      <w:proofErr w:type="spellStart"/>
      <w:r w:rsidRPr="00626766">
        <w:rPr>
          <w:rFonts w:ascii="Times New Roman" w:hAnsi="Times New Roman" w:cs="Times New Roman"/>
        </w:rPr>
        <w:t>Uhlenbeck</w:t>
      </w:r>
      <w:proofErr w:type="spellEnd"/>
      <w:r w:rsidRPr="00626766">
        <w:rPr>
          <w:rFonts w:ascii="Times New Roman" w:hAnsi="Times New Roman" w:cs="Times New Roman"/>
        </w:rPr>
        <w:t xml:space="preserve"> (OU) model. In evolutionary biology, we use it to model the change in traits through time, which is the product of two antagonistic forces continuously pulling trait values towards some optimal value and randomly moving away from the optimum. The dynamics of these forces can also vary by so-called “regimes”. </w:t>
      </w:r>
      <w:r>
        <w:rPr>
          <w:rFonts w:ascii="Times New Roman" w:hAnsi="Times New Roman" w:cs="Times New Roman"/>
        </w:rPr>
        <w:t>U</w:t>
      </w:r>
      <w:r w:rsidRPr="00626766">
        <w:rPr>
          <w:rFonts w:ascii="Times New Roman" w:hAnsi="Times New Roman" w:cs="Times New Roman"/>
        </w:rPr>
        <w:t xml:space="preserve">nder </w:t>
      </w:r>
      <w:r>
        <w:rPr>
          <w:rFonts w:ascii="Times New Roman" w:hAnsi="Times New Roman" w:cs="Times New Roman"/>
        </w:rPr>
        <w:t>a</w:t>
      </w:r>
      <w:r w:rsidRPr="00626766">
        <w:rPr>
          <w:rFonts w:ascii="Times New Roman" w:hAnsi="Times New Roman" w:cs="Times New Roman"/>
        </w:rPr>
        <w:t xml:space="preserve"> typical OU model, these underlying regimes are taken as a given and are defined a priori</w:t>
      </w:r>
      <w:r>
        <w:rPr>
          <w:rFonts w:ascii="Times New Roman" w:hAnsi="Times New Roman" w:cs="Times New Roman"/>
        </w:rPr>
        <w:t xml:space="preserve"> leaving no </w:t>
      </w:r>
      <w:r w:rsidRPr="00626766">
        <w:rPr>
          <w:rFonts w:ascii="Times New Roman" w:hAnsi="Times New Roman" w:cs="Times New Roman"/>
        </w:rPr>
        <w:t xml:space="preserve">room for inference about the </w:t>
      </w:r>
      <w:r>
        <w:rPr>
          <w:rFonts w:ascii="Times New Roman" w:hAnsi="Times New Roman" w:cs="Times New Roman"/>
        </w:rPr>
        <w:t xml:space="preserve">evolution of the </w:t>
      </w:r>
      <w:r w:rsidRPr="00626766">
        <w:rPr>
          <w:rFonts w:ascii="Times New Roman" w:hAnsi="Times New Roman" w:cs="Times New Roman"/>
        </w:rPr>
        <w:t>regimes themselves. To resolve this problem, we will model the evolution of these regimes as a discrete character</w:t>
      </w:r>
      <w:r>
        <w:rPr>
          <w:rFonts w:ascii="Times New Roman" w:hAnsi="Times New Roman" w:cs="Times New Roman"/>
        </w:rPr>
        <w:t xml:space="preserve"> via the </w:t>
      </w:r>
      <w:proofErr w:type="gramStart"/>
      <w:r>
        <w:rPr>
          <w:rFonts w:ascii="Times New Roman" w:hAnsi="Times New Roman" w:cs="Times New Roman"/>
        </w:rPr>
        <w:t>aforementioned</w:t>
      </w:r>
      <w:r w:rsidRPr="00626766">
        <w:rPr>
          <w:rFonts w:ascii="Times New Roman" w:hAnsi="Times New Roman" w:cs="Times New Roman"/>
        </w:rPr>
        <w:t xml:space="preserve"> hidden</w:t>
      </w:r>
      <w:proofErr w:type="gramEnd"/>
      <w:r w:rsidRPr="00626766">
        <w:rPr>
          <w:rFonts w:ascii="Times New Roman" w:hAnsi="Times New Roman" w:cs="Times New Roman"/>
        </w:rPr>
        <w:t xml:space="preserve"> Markov model. One of the most important properties we will utilize is the inclusion of hidden states. Hidden states give us a way to </w:t>
      </w:r>
      <w:r>
        <w:rPr>
          <w:rFonts w:ascii="Times New Roman" w:hAnsi="Times New Roman" w:cs="Times New Roman"/>
        </w:rPr>
        <w:t>learn about the variation</w:t>
      </w:r>
      <w:r w:rsidRPr="00626766">
        <w:rPr>
          <w:rFonts w:ascii="Times New Roman" w:hAnsi="Times New Roman" w:cs="Times New Roman"/>
        </w:rPr>
        <w:t xml:space="preserve"> in the evolutionary process without the necessity of it being linked to one of our explanatory variables.</w:t>
      </w:r>
    </w:p>
    <w:p w14:paraId="60BD34AF" w14:textId="178DAE09" w:rsidR="0011397B" w:rsidRDefault="006473B6" w:rsidP="00AD01A1">
      <w:pPr>
        <w:spacing w:line="360" w:lineRule="auto"/>
        <w:ind w:firstLine="720"/>
        <w:rPr>
          <w:rFonts w:ascii="Times New Roman" w:eastAsiaTheme="minorEastAsia" w:hAnsi="Times New Roman" w:cs="Times New Roman"/>
        </w:rPr>
      </w:pPr>
      <w:r>
        <w:rPr>
          <w:rFonts w:ascii="Times New Roman" w:eastAsiaTheme="minorEastAsia" w:hAnsi="Times New Roman" w:cs="Times New Roman"/>
        </w:rPr>
        <w:t>Generally, organisms will track their preferred environmental conditions and</w:t>
      </w:r>
      <w:r w:rsidRPr="009524E7">
        <w:rPr>
          <w:rFonts w:ascii="Times New Roman" w:eastAsiaTheme="minorEastAsia" w:hAnsi="Times New Roman" w:cs="Times New Roman"/>
        </w:rPr>
        <w:t xml:space="preserve"> </w:t>
      </w:r>
      <w:r>
        <w:rPr>
          <w:rFonts w:ascii="Times New Roman" w:eastAsiaTheme="minorEastAsia" w:hAnsi="Times New Roman" w:cs="Times New Roman"/>
        </w:rPr>
        <w:t>climatic variables are thought to be some of the most important components of the abiotic environment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2008; </w:t>
      </w:r>
      <w:proofErr w:type="spellStart"/>
      <w:r w:rsidRPr="006F0E0F">
        <w:rPr>
          <w:rFonts w:ascii="Times New Roman" w:eastAsiaTheme="minorEastAsia" w:hAnsi="Times New Roman" w:cs="Times New Roman"/>
          <w:color w:val="FF0000"/>
        </w:rPr>
        <w:t>Donog</w:t>
      </w:r>
      <w:proofErr w:type="spellEnd"/>
      <w:r w:rsidRPr="006F0E0F">
        <w:rPr>
          <w:rFonts w:ascii="Times New Roman" w:eastAsiaTheme="minorEastAsia" w:hAnsi="Times New Roman" w:cs="Times New Roman"/>
          <w:color w:val="FF0000"/>
        </w:rPr>
        <w:t xml:space="preserve"> and </w:t>
      </w:r>
      <w:proofErr w:type="spellStart"/>
      <w:r w:rsidRPr="006F0E0F">
        <w:rPr>
          <w:rFonts w:ascii="Times New Roman" w:eastAsiaTheme="minorEastAsia" w:hAnsi="Times New Roman" w:cs="Times New Roman"/>
          <w:color w:val="FF0000"/>
        </w:rPr>
        <w:t>Edw</w:t>
      </w:r>
      <w:proofErr w:type="spellEnd"/>
      <w:r w:rsidRPr="006F0E0F">
        <w:rPr>
          <w:rFonts w:ascii="Times New Roman" w:eastAsiaTheme="minorEastAsia" w:hAnsi="Times New Roman" w:cs="Times New Roman"/>
          <w:color w:val="FF0000"/>
        </w:rPr>
        <w:t xml:space="preserve"> 2013</w:t>
      </w:r>
      <w:r>
        <w:rPr>
          <w:rFonts w:ascii="Times New Roman" w:eastAsiaTheme="minorEastAsia" w:hAnsi="Times New Roman" w:cs="Times New Roman"/>
          <w:color w:val="FF0000"/>
        </w:rPr>
        <w:t>, ref.</w:t>
      </w:r>
      <w:r>
        <w:rPr>
          <w:rFonts w:ascii="Times New Roman" w:eastAsiaTheme="minorEastAsia" w:hAnsi="Times New Roman" w:cs="Times New Roman"/>
        </w:rPr>
        <w:t xml:space="preserve">). However, whether seed dispersal occurs via abiotic or biotic means could influence how species track their environmental conditions and their potential to adapt to changing environmental conditions (ref.). This suggests that abiotically dispersed </w:t>
      </w:r>
      <w:r>
        <w:rPr>
          <w:rFonts w:ascii="Times New Roman" w:eastAsiaTheme="minorEastAsia" w:hAnsi="Times New Roman" w:cs="Times New Roman"/>
        </w:rPr>
        <w:lastRenderedPageBreak/>
        <w:t>seeds may have higher rates of climatic niche evolution, while biotically dispersed seeds are more likely to have conserved climatic niches.</w:t>
      </w:r>
    </w:p>
    <w:p w14:paraId="584E0AEA" w14:textId="77777777" w:rsidR="002208C5" w:rsidRPr="00383A02" w:rsidRDefault="002208C5" w:rsidP="002208C5">
      <w:pPr>
        <w:spacing w:line="360" w:lineRule="auto"/>
        <w:ind w:firstLine="720"/>
        <w:rPr>
          <w:rFonts w:ascii="Times New Roman" w:eastAsiaTheme="minorEastAsia" w:hAnsi="Times New Roman" w:cs="Times New Roman"/>
        </w:rPr>
      </w:pPr>
      <w:r>
        <w:rPr>
          <w:rFonts w:ascii="Times New Roman" w:hAnsi="Times New Roman" w:cs="Times New Roman"/>
        </w:rPr>
        <w:t>As datasets have begun to expand, modelers have been given the luxury of increasing the complexity and biological realism of phylogenetic comparative methods available for use. There are a diverse set of phylogenetic comparative methods which can model the long-term evolution of phenotypes, whether they are discrete or continuous. These methods have seen several extensions and improvements including the addition of hidden-state variation, state-specific diversification dynamics, and multivariate evolutionary dynamics (</w:t>
      </w:r>
      <w:r w:rsidRPr="009A47C6">
        <w:rPr>
          <w:rFonts w:ascii="Times New Roman" w:hAnsi="Times New Roman" w:cs="Times New Roman"/>
          <w:color w:val="FF0000"/>
        </w:rPr>
        <w:t>refs.</w:t>
      </w:r>
      <w:r>
        <w:rPr>
          <w:rFonts w:ascii="Times New Roman" w:hAnsi="Times New Roman" w:cs="Times New Roman"/>
        </w:rPr>
        <w:t>). However, despite widespread interest in modeling discrete and continuous characters, there are surprisingly few options available which simultaneously use information from both classes of character (</w:t>
      </w:r>
      <w:proofErr w:type="spellStart"/>
      <w:r w:rsidRPr="008F1B65">
        <w:rPr>
          <w:rFonts w:ascii="Times New Roman" w:hAnsi="Times New Roman" w:cs="Times New Roman"/>
          <w:color w:val="FF0000"/>
        </w:rPr>
        <w:t>Felsenstein</w:t>
      </w:r>
      <w:proofErr w:type="spellEnd"/>
      <w:r w:rsidRPr="008F1B65">
        <w:rPr>
          <w:rFonts w:ascii="Times New Roman" w:hAnsi="Times New Roman" w:cs="Times New Roman"/>
          <w:color w:val="FF0000"/>
        </w:rPr>
        <w:t xml:space="preserve"> 2012)</w:t>
      </w:r>
      <w:r>
        <w:rPr>
          <w:rFonts w:ascii="Times New Roman" w:hAnsi="Times New Roman" w:cs="Times New Roman"/>
        </w:rPr>
        <w:t xml:space="preserve">. </w:t>
      </w:r>
    </w:p>
    <w:p w14:paraId="315A3B7A" w14:textId="68D94B0E" w:rsidR="002208C5" w:rsidRDefault="002208C5" w:rsidP="00AD01A1">
      <w:pPr>
        <w:spacing w:line="360" w:lineRule="auto"/>
        <w:ind w:firstLine="720"/>
        <w:rPr>
          <w:rFonts w:ascii="Times New Roman" w:hAnsi="Times New Roman" w:cs="Times New Roman"/>
        </w:rPr>
      </w:pPr>
      <w:r>
        <w:rPr>
          <w:rFonts w:ascii="Times New Roman" w:hAnsi="Times New Roman" w:cs="Times New Roman"/>
        </w:rPr>
        <w:t xml:space="preserve">One underexplored option is the threshold model originally proposed by </w:t>
      </w:r>
      <w:r w:rsidRPr="001170C1">
        <w:rPr>
          <w:rFonts w:ascii="Times New Roman" w:hAnsi="Times New Roman" w:cs="Times New Roman"/>
          <w:color w:val="FF0000"/>
        </w:rPr>
        <w:t>Wright (1934)</w:t>
      </w:r>
      <w:r>
        <w:rPr>
          <w:rFonts w:ascii="Times New Roman" w:hAnsi="Times New Roman" w:cs="Times New Roman"/>
        </w:rPr>
        <w:t xml:space="preserve"> and developed by </w:t>
      </w:r>
      <w:proofErr w:type="spellStart"/>
      <w:r w:rsidRPr="008F1B65">
        <w:rPr>
          <w:rFonts w:ascii="Times New Roman" w:hAnsi="Times New Roman" w:cs="Times New Roman"/>
          <w:color w:val="FF0000"/>
        </w:rPr>
        <w:t>Felsenstein</w:t>
      </w:r>
      <w:proofErr w:type="spellEnd"/>
      <w:r w:rsidRPr="008F1B65">
        <w:rPr>
          <w:rFonts w:ascii="Times New Roman" w:hAnsi="Times New Roman" w:cs="Times New Roman"/>
          <w:color w:val="FF0000"/>
        </w:rPr>
        <w:t xml:space="preserve"> (2012)</w:t>
      </w:r>
      <w:r>
        <w:rPr>
          <w:rFonts w:ascii="Times New Roman" w:hAnsi="Times New Roman" w:cs="Times New Roman"/>
        </w:rPr>
        <w:t>. This model proposes that an unobserved continuous variable underlies an observed discrete variable, but this method has not seen much use (</w:t>
      </w:r>
      <w:r w:rsidRPr="00BA54FD">
        <w:rPr>
          <w:rFonts w:ascii="Times New Roman" w:hAnsi="Times New Roman" w:cs="Times New Roman"/>
          <w:color w:val="FF0000"/>
        </w:rPr>
        <w:t xml:space="preserve">Maddison and </w:t>
      </w:r>
      <w:proofErr w:type="spellStart"/>
      <w:r w:rsidRPr="00BA54FD">
        <w:rPr>
          <w:rFonts w:ascii="Times New Roman" w:hAnsi="Times New Roman" w:cs="Times New Roman"/>
          <w:color w:val="FF0000"/>
        </w:rPr>
        <w:t>FitzJohn</w:t>
      </w:r>
      <w:proofErr w:type="spellEnd"/>
      <w:r w:rsidRPr="00BA54FD">
        <w:rPr>
          <w:rFonts w:ascii="Times New Roman" w:hAnsi="Times New Roman" w:cs="Times New Roman"/>
          <w:color w:val="FF0000"/>
        </w:rPr>
        <w:t xml:space="preserve"> 2014</w:t>
      </w:r>
      <w:r>
        <w:rPr>
          <w:rFonts w:ascii="Times New Roman" w:hAnsi="Times New Roman" w:cs="Times New Roman"/>
        </w:rPr>
        <w:t xml:space="preserve">). The more common approach to linking discrete and continuous characters is described by </w:t>
      </w:r>
      <w:r w:rsidRPr="001F5C17">
        <w:rPr>
          <w:rFonts w:ascii="Times New Roman" w:hAnsi="Times New Roman" w:cs="Times New Roman"/>
          <w:color w:val="FF0000"/>
        </w:rPr>
        <w:t>Revell (2013)</w:t>
      </w:r>
      <w:r>
        <w:rPr>
          <w:rFonts w:ascii="Times New Roman" w:hAnsi="Times New Roman" w:cs="Times New Roman"/>
        </w:rPr>
        <w:t>. With this approach, a class of Markov model is used to maximize the likelihood of the parameters associated with a discrete character (</w:t>
      </w:r>
      <w:r w:rsidRPr="007A1F63">
        <w:rPr>
          <w:rFonts w:ascii="Times New Roman" w:hAnsi="Times New Roman" w:cs="Times New Roman"/>
          <w:color w:val="FF0000"/>
        </w:rPr>
        <w:t>ref.</w:t>
      </w:r>
      <w:r>
        <w:rPr>
          <w:rFonts w:ascii="Times New Roman" w:hAnsi="Times New Roman" w:cs="Times New Roman"/>
        </w:rPr>
        <w:t>). Then stochastic mapping (</w:t>
      </w:r>
      <w:r w:rsidRPr="00887976">
        <w:rPr>
          <w:rFonts w:ascii="Times New Roman" w:hAnsi="Times New Roman" w:cs="Times New Roman"/>
          <w:color w:val="FF0000"/>
        </w:rPr>
        <w:t>refs.</w:t>
      </w:r>
      <w:r>
        <w:rPr>
          <w:rFonts w:ascii="Times New Roman" w:hAnsi="Times New Roman" w:cs="Times New Roman"/>
        </w:rPr>
        <w:t xml:space="preserve">) </w:t>
      </w:r>
      <w:proofErr w:type="gramStart"/>
      <w:r>
        <w:rPr>
          <w:rFonts w:ascii="Times New Roman" w:hAnsi="Times New Roman" w:cs="Times New Roman"/>
        </w:rPr>
        <w:t>are</w:t>
      </w:r>
      <w:proofErr w:type="gramEnd"/>
      <w:r>
        <w:rPr>
          <w:rFonts w:ascii="Times New Roman" w:hAnsi="Times New Roman" w:cs="Times New Roman"/>
        </w:rPr>
        <w:t xml:space="preserve"> used to generate several regime paintings which are simulated under the maximum likelihood estimate of the discrete parameters. Finally, a model of continuous evolution is fit in which the continuous model parameters are allowed to vary based on the underlying discrete regime. The number of stochastic mappings and how they should be summarized has received little attention.</w:t>
      </w:r>
    </w:p>
    <w:p w14:paraId="415AB22D" w14:textId="77777777" w:rsidR="001F603E" w:rsidRDefault="001F603E" w:rsidP="001F603E">
      <w:pPr>
        <w:spacing w:line="360" w:lineRule="auto"/>
        <w:ind w:firstLine="720"/>
        <w:rPr>
          <w:rFonts w:ascii="Times New Roman" w:hAnsi="Times New Roman" w:cs="Times New Roman"/>
        </w:rPr>
      </w:pPr>
      <w:r>
        <w:rPr>
          <w:rFonts w:ascii="Times New Roman" w:hAnsi="Times New Roman" w:cs="Times New Roman"/>
        </w:rPr>
        <w:t xml:space="preserve">For example, </w:t>
      </w:r>
      <w:r>
        <w:rPr>
          <w:rFonts w:ascii="Times New Roman" w:eastAsiaTheme="minorEastAsia" w:hAnsi="Times New Roman" w:cs="Times New Roman"/>
        </w:rPr>
        <w:t xml:space="preserve">seed dispersal is often broadly classified into an abiotic or biotic mode (ref.). Our expectation is that biotically dispersed seeds will tend to move in a more predictable fashion, dispersing to environments more like their parents while abiotically dispersed seeds will be less predictable and lineages will experience a greater variety of environmental conditions through time (ref.). We might therefore expect that the evolution of the climatic niche of a lineage depends on its mode of seed dispersal. However, the evolution of seed dispersal model also changes through time depending on environmental conditions. It has been proposed that adaptations for frugivorous dispersal is linked to tropical and subtropical biomes (ref.). This is because in these warmer and wetter habitats, large trees create shady environments where </w:t>
      </w:r>
      <w:r>
        <w:rPr>
          <w:rFonts w:ascii="Times New Roman" w:eastAsiaTheme="minorEastAsia" w:hAnsi="Times New Roman" w:cs="Times New Roman"/>
        </w:rPr>
        <w:lastRenderedPageBreak/>
        <w:t>competition for light is more important. A shadier habitat then imposes a selective pressure for larger seeds because more nutrients are needed for germination (ref.). However, the evolution of larger seeds comes with a tradeoff as they have a significantly lower dispersal potential (ref.). Thus, we might expect that the climatic variables of a habitat influence the probability of transitioning between abiotic and biotic modes of dispersal, with transition rates from abiotic to biotic being greater in less arid environments.</w:t>
      </w:r>
    </w:p>
    <w:p w14:paraId="73213EBC" w14:textId="77777777" w:rsidR="001F603E" w:rsidRPr="00FC64D5" w:rsidRDefault="001F603E" w:rsidP="00AD01A1">
      <w:pPr>
        <w:spacing w:line="360" w:lineRule="auto"/>
        <w:ind w:firstLine="720"/>
        <w:rPr>
          <w:rFonts w:ascii="Times New Roman" w:eastAsiaTheme="minorEastAsia" w:hAnsi="Times New Roman" w:cs="Times New Roman"/>
        </w:rPr>
      </w:pPr>
    </w:p>
    <w:sectPr w:rsidR="001F603E" w:rsidRPr="00FC64D5" w:rsidSect="002128D1">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remy Michael Beaulieu" w:date="2021-11-23T09:52:00Z" w:initials="JMB">
    <w:p w14:paraId="4BE702C7" w14:textId="3A907500" w:rsidR="00DC454D" w:rsidRDefault="00DC454D">
      <w:pPr>
        <w:pStyle w:val="CommentText"/>
      </w:pPr>
      <w:r>
        <w:rPr>
          <w:rStyle w:val="CommentReference"/>
        </w:rPr>
        <w:annotationRef/>
      </w:r>
      <w:r>
        <w:t>Need a better title</w:t>
      </w:r>
    </w:p>
  </w:comment>
  <w:comment w:id="1" w:author="O'Meara, Brian C" w:date="2021-12-04T17:28:00Z" w:initials="OBC">
    <w:p w14:paraId="61120E36" w14:textId="08804389" w:rsidR="005C44EC" w:rsidRDefault="005C44EC" w:rsidP="005C44EC">
      <w:pPr>
        <w:pStyle w:val="CommentText"/>
      </w:pPr>
      <w:r>
        <w:rPr>
          <w:rStyle w:val="CommentReference"/>
        </w:rPr>
        <w:annotationRef/>
      </w:r>
      <w:r>
        <w:t xml:space="preserve">Do we? I think this is ok. </w:t>
      </w:r>
    </w:p>
  </w:comment>
  <w:comment w:id="2" w:author="Jeremy Michael Beaulieu" w:date="2021-11-23T09:52:00Z" w:initials="JMB">
    <w:p w14:paraId="5AD21AAC" w14:textId="22FC9466" w:rsidR="00DC454D" w:rsidRDefault="00DC454D">
      <w:pPr>
        <w:pStyle w:val="CommentText"/>
      </w:pPr>
      <w:r>
        <w:rPr>
          <w:rStyle w:val="CommentReference"/>
        </w:rPr>
        <w:annotationRef/>
      </w:r>
      <w:r>
        <w:t>But this is fine as a running head</w:t>
      </w:r>
    </w:p>
  </w:comment>
  <w:comment w:id="11" w:author="O'Meara, Brian C" w:date="2021-12-02T09:43:00Z" w:initials="OBC">
    <w:p w14:paraId="4145D20B" w14:textId="6FF57E04" w:rsidR="00604851" w:rsidRDefault="00604851" w:rsidP="00604851">
      <w:pPr>
        <w:pStyle w:val="CommentText"/>
      </w:pPr>
      <w:r>
        <w:rPr>
          <w:rStyle w:val="CommentReference"/>
        </w:rPr>
        <w:annotationRef/>
      </w:r>
      <w:r>
        <w:t>Hansen</w:t>
      </w:r>
    </w:p>
  </w:comment>
  <w:comment w:id="87" w:author="O'Meara, Brian C" w:date="2021-12-02T09:44:00Z" w:initials="OBC">
    <w:p w14:paraId="17D89B35" w14:textId="76E4FB18" w:rsidR="00604851" w:rsidRDefault="00604851" w:rsidP="00604851">
      <w:pPr>
        <w:pStyle w:val="CommentText"/>
      </w:pPr>
      <w:r>
        <w:rPr>
          <w:rStyle w:val="CommentReference"/>
        </w:rPr>
        <w:annotationRef/>
      </w:r>
      <w:r>
        <w:t>The what now? It’s not about philosophy: it’s about how we think biology works.</w:t>
      </w:r>
    </w:p>
  </w:comment>
  <w:comment w:id="93" w:author="O'Meara, Brian C" w:date="2021-12-02T09:46:00Z" w:initials="OBC">
    <w:p w14:paraId="59B5E40A" w14:textId="1BC63007" w:rsidR="00604851" w:rsidRDefault="00604851" w:rsidP="00604851">
      <w:pPr>
        <w:pStyle w:val="CommentText"/>
      </w:pPr>
      <w:r>
        <w:rPr>
          <w:rStyle w:val="CommentReference"/>
        </w:rPr>
        <w:annotationRef/>
      </w:r>
      <w:r>
        <w:t>Even if the causal relationship is discrete to continuous, the continuous is still informative</w:t>
      </w:r>
    </w:p>
  </w:comment>
  <w:comment w:id="128" w:author="O'Meara, Brian C" w:date="2021-12-04T17:30:00Z" w:initials="OBC">
    <w:p w14:paraId="3B4CAA13" w14:textId="3DB329C0" w:rsidR="005C44EC" w:rsidRDefault="005C44EC" w:rsidP="005C44EC">
      <w:pPr>
        <w:pStyle w:val="CommentText"/>
      </w:pPr>
      <w:r>
        <w:rPr>
          <w:rStyle w:val="CommentReference"/>
        </w:rPr>
        <w:annotationRef/>
      </w:r>
      <w:r>
        <w:t>I mean, this hasn’t been explored elsewhere? Feels kinda basic — why do we need correlation in models at all? Like, show why bivariate normal isn’t just two univariate normals, etc.</w:t>
      </w:r>
    </w:p>
  </w:comment>
  <w:comment w:id="161" w:author="O'Meara, Brian C" w:date="2021-12-02T09:48:00Z" w:initials="OBC">
    <w:p w14:paraId="165D58A8" w14:textId="2A594B65" w:rsidR="00604851" w:rsidRDefault="00604851" w:rsidP="00604851">
      <w:pPr>
        <w:pStyle w:val="CommentText"/>
      </w:pPr>
      <w:r>
        <w:rPr>
          <w:rStyle w:val="CommentReference"/>
        </w:rPr>
        <w:annotationRef/>
      </w:r>
      <w:r>
        <w:t>sellouts</w:t>
      </w:r>
    </w:p>
  </w:comment>
  <w:comment w:id="246" w:author="Jeremy Michael Beaulieu" w:date="2021-11-23T11:53:00Z" w:initials="JMB">
    <w:p w14:paraId="71E2DCC6" w14:textId="2BF9D88C" w:rsidR="00DC454D" w:rsidRDefault="00DC454D">
      <w:pPr>
        <w:pStyle w:val="CommentText"/>
      </w:pPr>
      <w:r>
        <w:rPr>
          <w:rStyle w:val="CommentReference"/>
        </w:rPr>
        <w:annotationRef/>
      </w:r>
      <w:r>
        <w:t>Careful. It’s sigma-sq.</w:t>
      </w:r>
    </w:p>
  </w:comment>
  <w:comment w:id="275" w:author="Jeremy Michael Beaulieu" w:date="2021-11-23T11:54:00Z" w:initials="JMB">
    <w:p w14:paraId="7671505C" w14:textId="53F44277" w:rsidR="00DC454D" w:rsidRDefault="00DC454D">
      <w:pPr>
        <w:pStyle w:val="CommentText"/>
      </w:pPr>
      <w:r>
        <w:rPr>
          <w:rStyle w:val="CommentReference"/>
        </w:rPr>
        <w:annotationRef/>
      </w:r>
      <w:r>
        <w:t>Sigma^2, no?</w:t>
      </w:r>
    </w:p>
  </w:comment>
  <w:comment w:id="299" w:author="Jeremy Michael Beaulieu" w:date="2021-11-23T13:05:00Z" w:initials="JMB">
    <w:p w14:paraId="3B28C1E2" w14:textId="4F1402B2" w:rsidR="00DC454D" w:rsidRDefault="00DC454D">
      <w:pPr>
        <w:pStyle w:val="CommentText"/>
      </w:pPr>
      <w:r>
        <w:rPr>
          <w:rStyle w:val="CommentReference"/>
        </w:rPr>
        <w:annotationRef/>
      </w:r>
      <w:r>
        <w:t>Check this. Do you not also log the last term on the right?</w:t>
      </w:r>
    </w:p>
  </w:comment>
  <w:comment w:id="303" w:author="O'Meara, Brian C" w:date="2021-12-02T10:02:00Z" w:initials="OBC">
    <w:p w14:paraId="491877C8" w14:textId="57606C9B" w:rsidR="001C1155" w:rsidRDefault="001C1155" w:rsidP="001C1155">
      <w:pPr>
        <w:pStyle w:val="CommentText"/>
      </w:pPr>
      <w:r>
        <w:rPr>
          <w:rStyle w:val="CommentReference"/>
        </w:rPr>
        <w:annotationRef/>
      </w:r>
      <w:r>
        <w:t>This needs more nuance, clarity</w:t>
      </w:r>
    </w:p>
  </w:comment>
  <w:comment w:id="314" w:author="O'Meara, Brian C" w:date="2021-12-05T23:19:00Z" w:initials="OBC">
    <w:p w14:paraId="624BF2E6" w14:textId="7DA8676D" w:rsidR="003B0C32" w:rsidRDefault="003B0C32" w:rsidP="003B0C32">
      <w:pPr>
        <w:pStyle w:val="CommentText"/>
      </w:pPr>
      <w:r>
        <w:rPr>
          <w:rStyle w:val="CommentReference"/>
        </w:rPr>
        <w:annotationRef/>
      </w:r>
      <w:r>
        <w:t>“Probability of a branch” means to me the probability of a branch of that length, not the probability of a reconstruction of a particular trait on that branch</w:t>
      </w:r>
    </w:p>
  </w:comment>
  <w:comment w:id="355" w:author="O'Meara, Brian C" w:date="2021-12-05T23:25:00Z" w:initials="OBC">
    <w:p w14:paraId="4A840C45" w14:textId="2615F0EA" w:rsidR="00304777" w:rsidRDefault="00304777" w:rsidP="00304777">
      <w:pPr>
        <w:pStyle w:val="CommentText"/>
      </w:pPr>
      <w:r>
        <w:rPr>
          <w:rStyle w:val="CommentReference"/>
        </w:rPr>
        <w:annotationRef/>
      </w:r>
      <w:r>
        <w:t xml:space="preserve">It’s worth distinguishing formal sense identifiability from what is practical. It can be possible to estimate different hidden rates, just hard to do. So it’s not unidentifiable in the sense that x+y=8 are unidentifiable. </w:t>
      </w:r>
    </w:p>
  </w:comment>
  <w:comment w:id="359" w:author="O'Meara, Brian C" w:date="2021-12-05T23:26:00Z" w:initials="OBC">
    <w:p w14:paraId="73C1F383" w14:textId="1DCF2FC4" w:rsidR="00304777" w:rsidRDefault="00304777" w:rsidP="00304777">
      <w:pPr>
        <w:pStyle w:val="CommentText"/>
      </w:pPr>
      <w:r>
        <w:rPr>
          <w:rStyle w:val="CommentReference"/>
        </w:rPr>
        <w:annotationRef/>
      </w:r>
      <w:r>
        <w:t>If it’s unidentifiable, letting users do this is bad. Bt that’s not the sense of identifiability</w:t>
      </w:r>
    </w:p>
  </w:comment>
  <w:comment w:id="361" w:author="O'Meara, Brian C" w:date="2021-12-05T23:26:00Z" w:initials="OBC">
    <w:p w14:paraId="02D0D220" w14:textId="67581A2C" w:rsidR="00304777" w:rsidRDefault="00304777" w:rsidP="00304777">
      <w:pPr>
        <w:pStyle w:val="CommentText"/>
      </w:pPr>
      <w:r>
        <w:rPr>
          <w:rStyle w:val="CommentReference"/>
        </w:rPr>
        <w:annotationRef/>
      </w:r>
      <w:r>
        <w:t>About damn time</w:t>
      </w:r>
    </w:p>
  </w:comment>
  <w:comment w:id="400" w:author="O'Meara, Brian C" w:date="2021-12-05T23:28:00Z" w:initials="OBC">
    <w:p w14:paraId="11D5F96A" w14:textId="354EA7BC" w:rsidR="00304777" w:rsidRDefault="00304777" w:rsidP="00304777">
      <w:pPr>
        <w:pStyle w:val="CommentText"/>
      </w:pPr>
      <w:r>
        <w:rPr>
          <w:rStyle w:val="CommentReference"/>
        </w:rPr>
        <w:annotationRef/>
      </w:r>
      <w:r>
        <w:t>Make it stop</w:t>
      </w:r>
    </w:p>
  </w:comment>
  <w:comment w:id="434" w:author="O'Meara, Brian C" w:date="2021-12-05T23:32:00Z" w:initials="OBC">
    <w:p w14:paraId="0A8C9E22" w14:textId="2376733B" w:rsidR="00226624" w:rsidRDefault="00226624" w:rsidP="00226624">
      <w:pPr>
        <w:pStyle w:val="CommentText"/>
      </w:pPr>
      <w:r>
        <w:rPr>
          <w:rStyle w:val="CommentReference"/>
        </w:rPr>
        <w:annotationRef/>
      </w:r>
      <w:r>
        <w:t>Power to reject a wrong null is not a thing in AIC land</w:t>
      </w:r>
    </w:p>
  </w:comment>
  <w:comment w:id="458" w:author="O'Meara, Brian C" w:date="2021-12-05T23:37:00Z" w:initials="OBC">
    <w:p w14:paraId="04BA65E5" w14:textId="7F14D88E" w:rsidR="008039F0" w:rsidRDefault="008039F0" w:rsidP="008039F0">
      <w:pPr>
        <w:pStyle w:val="CommentText"/>
      </w:pPr>
      <w:r>
        <w:rPr>
          <w:rStyle w:val="CommentReference"/>
        </w:rPr>
        <w:annotationRef/>
      </w:r>
      <w:r>
        <w:t>Cool, but makes the earlier example less compelling — can just switch the state. Change the earlier example.</w:t>
      </w:r>
    </w:p>
  </w:comment>
  <w:comment w:id="462" w:author="Jeremy Michael Beaulieu" w:date="2021-11-30T12:55:00Z" w:initials="JMB">
    <w:p w14:paraId="05D95288" w14:textId="56035496" w:rsidR="00E4625B" w:rsidRDefault="00E4625B">
      <w:pPr>
        <w:pStyle w:val="CommentText"/>
      </w:pPr>
      <w:r>
        <w:rPr>
          <w:rStyle w:val="CommentReference"/>
        </w:rPr>
        <w:annotationRef/>
      </w:r>
      <w:r>
        <w:t>STOP HERE. Let’s get the first part done before moving on. I want to make sure the flow and content is good.</w:t>
      </w:r>
    </w:p>
  </w:comment>
  <w:comment w:id="468" w:author="O'Meara, Brian C" w:date="2021-12-05T23:42:00Z" w:initials="OBC">
    <w:p w14:paraId="076A4B9C" w14:textId="69B47C02" w:rsidR="008907B2" w:rsidRDefault="008907B2" w:rsidP="008907B2">
      <w:pPr>
        <w:pStyle w:val="CommentText"/>
      </w:pPr>
      <w:r>
        <w:rPr>
          <w:rStyle w:val="CommentReference"/>
        </w:rPr>
        <w:annotationRef/>
      </w:r>
      <w:r>
        <w:t>Talking about the magnitude of the contribution to the likelihood will confuse people. Also, it’s exactly opposite to the effect on the difference between likelihoods: the discrete has a difference of 5 units, the continuous of 40, so it might matter more for param estimation, comparing models, etc. This also isn’t a general thing: one could make models where the discrete or continuous traits are more or less likely</w:t>
      </w:r>
    </w:p>
  </w:comment>
  <w:comment w:id="477" w:author="O'Meara, Brian C" w:date="2021-12-05T23:39:00Z" w:initials="OBC">
    <w:p w14:paraId="1B16D9B4" w14:textId="7AE9072A" w:rsidR="008039F0" w:rsidRDefault="008039F0" w:rsidP="008039F0">
      <w:pPr>
        <w:pStyle w:val="CommentText"/>
      </w:pPr>
      <w:r>
        <w:rPr>
          <w:rStyle w:val="CommentReference"/>
        </w:rPr>
        <w:annotationRef/>
      </w:r>
      <w:r>
        <w:t>What is with the circles around some points?</w:t>
      </w:r>
    </w:p>
  </w:comment>
  <w:comment w:id="489" w:author="O'Meara, Brian C" w:date="2021-12-05T23:43:00Z" w:initials="OBC">
    <w:p w14:paraId="6ABE39C9" w14:textId="18C06BC1" w:rsidR="008907B2" w:rsidRDefault="008907B2" w:rsidP="008907B2">
      <w:pPr>
        <w:pStyle w:val="CommentText"/>
      </w:pPr>
      <w:r>
        <w:rPr>
          <w:rStyle w:val="CommentReference"/>
        </w:rPr>
        <w:annotationRef/>
      </w:r>
      <w:r>
        <w:t>Noise in the data formally is tip variance, not sigma. Rephrase</w:t>
      </w:r>
    </w:p>
  </w:comment>
  <w:comment w:id="490" w:author="O'Meara, Brian C" w:date="2021-12-05T23:45:00Z" w:initials="OBC">
    <w:p w14:paraId="45CB75EE" w14:textId="4050F923" w:rsidR="00B976ED" w:rsidRDefault="00B976ED" w:rsidP="00B976ED">
      <w:pPr>
        <w:pStyle w:val="CommentText"/>
      </w:pPr>
      <w:r>
        <w:rPr>
          <w:rStyle w:val="CommentReference"/>
        </w:rPr>
        <w:annotationRef/>
      </w:r>
      <w:r>
        <w:t>I love tables. This makes my eyes bleed.</w:t>
      </w:r>
    </w:p>
  </w:comment>
  <w:comment w:id="491" w:author="O'Meara, Brian C" w:date="2021-12-05T23:47:00Z" w:initials="OBC">
    <w:p w14:paraId="796CDE5F" w14:textId="13739CD6" w:rsidR="00B976ED" w:rsidRDefault="00B976ED" w:rsidP="00B976ED">
      <w:pPr>
        <w:pStyle w:val="CommentText"/>
      </w:pPr>
      <w:r>
        <w:rPr>
          <w:rStyle w:val="CommentReference"/>
        </w:rPr>
        <w:annotationRef/>
      </w:r>
      <w:r>
        <w:t>So rescale: RMSE for theta was 10% of its value, while for alpha it was 70% of its value</w:t>
      </w:r>
    </w:p>
  </w:comment>
  <w:comment w:id="492" w:author="O'Meara, Brian C" w:date="2021-12-05T23:48:00Z" w:initials="OBC">
    <w:p w14:paraId="02211956" w14:textId="4D1ADD42" w:rsidR="00B976ED" w:rsidRDefault="00B976ED" w:rsidP="00B976ED">
      <w:pPr>
        <w:pStyle w:val="CommentText"/>
      </w:pPr>
      <w:r>
        <w:rPr>
          <w:rStyle w:val="CommentReference"/>
        </w:rPr>
        <w:annotationRef/>
      </w:r>
      <w:r>
        <w:t>I mean, if I have two sister groups, one that became large, one small, then the thetas could be Inf and 0 — means moving away from a common medium value, so good for a trendy model, but not “simply inaccurate”</w:t>
      </w:r>
    </w:p>
  </w:comment>
  <w:comment w:id="493" w:author="O'Meara, Brian C" w:date="2021-12-05T23:49:00Z" w:initials="OBC">
    <w:p w14:paraId="2B681C51" w14:textId="5078B6A0" w:rsidR="00B976ED" w:rsidRDefault="00B976ED" w:rsidP="00B976ED">
      <w:pPr>
        <w:pStyle w:val="CommentText"/>
      </w:pPr>
      <w:r>
        <w:rPr>
          <w:rStyle w:val="CommentReference"/>
        </w:rPr>
        <w:annotationRef/>
      </w:r>
      <w:r>
        <w:t>why does this let it estimate a theta outside the phenotypic space? It’s a good feature, but I don’t see how it helps in this case</w:t>
      </w:r>
    </w:p>
  </w:comment>
  <w:comment w:id="494" w:author="O'Meara, Brian C" w:date="2021-12-05T23:51:00Z" w:initials="OBC">
    <w:p w14:paraId="119A7D53" w14:textId="03A91131" w:rsidR="00136E01" w:rsidRDefault="00136E01" w:rsidP="00136E01">
      <w:pPr>
        <w:pStyle w:val="CommentText"/>
      </w:pPr>
      <w:r>
        <w:rPr>
          <w:rStyle w:val="CommentReference"/>
        </w:rPr>
        <w:annotationRef/>
      </w:r>
      <w:r>
        <w:t>maybe density  plot rather than histogram? Cécile likes them better.</w:t>
      </w:r>
    </w:p>
  </w:comment>
  <w:comment w:id="499" w:author="O'Meara, Brian C" w:date="2021-12-05T23:52:00Z" w:initials="OBC">
    <w:p w14:paraId="0328FD23" w14:textId="19C447F6" w:rsidR="00136E01" w:rsidRDefault="00136E01" w:rsidP="00136E01">
      <w:pPr>
        <w:pStyle w:val="CommentText"/>
      </w:pPr>
      <w:r>
        <w:rPr>
          <w:rStyle w:val="CommentReference"/>
        </w:rPr>
        <w:annotationRef/>
      </w:r>
      <w:r>
        <w:t>Need better way to name</w:t>
      </w:r>
    </w:p>
  </w:comment>
  <w:comment w:id="502" w:author="O'Meara, Brian C" w:date="2021-12-05T23:53:00Z" w:initials="OBC">
    <w:p w14:paraId="142E81B2" w14:textId="2B8A8B1D" w:rsidR="00136E01" w:rsidRDefault="00136E01" w:rsidP="00136E01">
      <w:pPr>
        <w:pStyle w:val="CommentText"/>
      </w:pPr>
      <w:r>
        <w:rPr>
          <w:rStyle w:val="CommentReference"/>
        </w:rPr>
        <w:annotationRef/>
      </w:r>
      <w:r>
        <w:t>violin plot might be way more informative here</w:t>
      </w:r>
    </w:p>
  </w:comment>
  <w:comment w:id="503" w:author="O'Meara, Brian C" w:date="2021-12-05T23:54:00Z" w:initials="OBC">
    <w:p w14:paraId="144EFE6D" w14:textId="49BD6D3D" w:rsidR="00136E01" w:rsidRDefault="00136E01" w:rsidP="00136E01">
      <w:pPr>
        <w:pStyle w:val="CommentText"/>
      </w:pPr>
      <w:r>
        <w:rPr>
          <w:rStyle w:val="CommentReference"/>
        </w:rPr>
        <w:annotationRef/>
      </w:r>
      <w:r>
        <w:t>huh? So if I have 3 CD models, one generating, two not, then the expected ∆AIC in CD &gt; 0. That’s weird.</w:t>
      </w:r>
    </w:p>
  </w:comment>
  <w:comment w:id="508" w:author="O'Meara, Brian C" w:date="2021-12-05T23:56:00Z" w:initials="OBC">
    <w:p w14:paraId="18FF145A" w14:textId="0592D45D" w:rsidR="00AB0B66" w:rsidRDefault="00AB0B66" w:rsidP="00AB0B66">
      <w:pPr>
        <w:pStyle w:val="CommentText"/>
      </w:pPr>
      <w:r>
        <w:rPr>
          <w:rStyle w:val="CommentReference"/>
        </w:rPr>
        <w:annotationRef/>
      </w:r>
      <w:r>
        <w:t>units?</w:t>
      </w:r>
    </w:p>
  </w:comment>
  <w:comment w:id="509" w:author="O'Meara, Brian C" w:date="2021-12-05T23:58:00Z" w:initials="OBC">
    <w:p w14:paraId="70ACF908" w14:textId="31EAA703" w:rsidR="00AB0B66" w:rsidRDefault="00AB0B66" w:rsidP="00AB0B66">
      <w:pPr>
        <w:pStyle w:val="CommentText"/>
      </w:pPr>
      <w:r>
        <w:rPr>
          <w:rStyle w:val="CommentReference"/>
        </w:rPr>
        <w:annotationRef/>
      </w:r>
      <w:r>
        <w:t>Alpha and sigma interact to create tip variation (isn’t it like alpha/sigma)? That might be a more informative parameter</w:t>
      </w:r>
    </w:p>
  </w:comment>
  <w:comment w:id="510" w:author="O'Meara, Brian C" w:date="2021-12-05T23:57:00Z" w:initials="OBC">
    <w:p w14:paraId="21911534" w14:textId="266691F2" w:rsidR="00AB0B66" w:rsidRDefault="00AB0B66" w:rsidP="00AB0B66">
      <w:pPr>
        <w:pStyle w:val="CommentText"/>
      </w:pPr>
      <w:r>
        <w:rPr>
          <w:rStyle w:val="CommentReference"/>
        </w:rPr>
        <w:annotationRef/>
      </w:r>
      <w:r>
        <w:t>units?</w:t>
      </w:r>
    </w:p>
  </w:comment>
  <w:comment w:id="511" w:author="O'Meara, Brian C" w:date="2021-12-05T23:57:00Z" w:initials="OBC">
    <w:p w14:paraId="1E8692CD" w14:textId="293ED824" w:rsidR="00AB0B66" w:rsidRDefault="00AB0B66" w:rsidP="00AB0B66">
      <w:pPr>
        <w:pStyle w:val="CommentText"/>
      </w:pPr>
      <w:r>
        <w:rPr>
          <w:rStyle w:val="CommentReference"/>
        </w:rPr>
        <w:annotationRef/>
      </w:r>
      <w:r>
        <w:t>units? Also, can be more useful to put in half life</w:t>
      </w:r>
    </w:p>
  </w:comment>
  <w:comment w:id="512" w:author="O'Meara, Brian C" w:date="2021-12-05T23:58:00Z" w:initials="OBC">
    <w:p w14:paraId="2968F5F2" w14:textId="3C034957" w:rsidR="00AB0B66" w:rsidRDefault="00AB0B66" w:rsidP="00AB0B66">
      <w:pPr>
        <w:pStyle w:val="CommentText"/>
      </w:pPr>
      <w:r>
        <w:rPr>
          <w:rStyle w:val="CommentReference"/>
        </w:rPr>
        <w:annotationRef/>
      </w:r>
      <w:r>
        <w:t>Yay, units!</w:t>
      </w:r>
    </w:p>
  </w:comment>
  <w:comment w:id="517" w:author="O'Meara, Brian C" w:date="2021-12-06T00:00:00Z" w:initials="OBC">
    <w:p w14:paraId="050F3699" w14:textId="07C144B4" w:rsidR="00AB0B66" w:rsidRDefault="00AB0B66" w:rsidP="00AB0B66">
      <w:pPr>
        <w:pStyle w:val="CommentText"/>
      </w:pPr>
      <w:r>
        <w:rPr>
          <w:rStyle w:val="CommentReference"/>
        </w:rPr>
        <w:annotationRef/>
      </w:r>
      <w:r>
        <w:t>What matters more is total branch length in the tree — changes happen along branches. What’s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E702C7" w15:done="0"/>
  <w15:commentEx w15:paraId="61120E36" w15:paraIdParent="4BE702C7" w15:done="0"/>
  <w15:commentEx w15:paraId="5AD21AAC" w15:done="0"/>
  <w15:commentEx w15:paraId="4145D20B" w15:done="0"/>
  <w15:commentEx w15:paraId="17D89B35" w15:done="0"/>
  <w15:commentEx w15:paraId="59B5E40A" w15:done="0"/>
  <w15:commentEx w15:paraId="3B4CAA13" w15:done="0"/>
  <w15:commentEx w15:paraId="165D58A8" w15:done="0"/>
  <w15:commentEx w15:paraId="71E2DCC6" w15:done="0"/>
  <w15:commentEx w15:paraId="7671505C" w15:done="0"/>
  <w15:commentEx w15:paraId="3B28C1E2" w15:done="0"/>
  <w15:commentEx w15:paraId="491877C8" w15:done="0"/>
  <w15:commentEx w15:paraId="624BF2E6" w15:done="0"/>
  <w15:commentEx w15:paraId="4A840C45" w15:done="0"/>
  <w15:commentEx w15:paraId="73C1F383" w15:done="0"/>
  <w15:commentEx w15:paraId="02D0D220" w15:done="0"/>
  <w15:commentEx w15:paraId="11D5F96A" w15:done="0"/>
  <w15:commentEx w15:paraId="0A8C9E22" w15:done="0"/>
  <w15:commentEx w15:paraId="04BA65E5" w15:done="0"/>
  <w15:commentEx w15:paraId="05D95288" w15:done="0"/>
  <w15:commentEx w15:paraId="076A4B9C" w15:done="0"/>
  <w15:commentEx w15:paraId="1B16D9B4" w15:done="0"/>
  <w15:commentEx w15:paraId="6ABE39C9" w15:done="0"/>
  <w15:commentEx w15:paraId="45CB75EE" w15:done="0"/>
  <w15:commentEx w15:paraId="796CDE5F" w15:done="0"/>
  <w15:commentEx w15:paraId="02211956" w15:done="0"/>
  <w15:commentEx w15:paraId="2B681C51" w15:done="0"/>
  <w15:commentEx w15:paraId="119A7D53" w15:done="0"/>
  <w15:commentEx w15:paraId="0328FD23" w15:done="0"/>
  <w15:commentEx w15:paraId="142E81B2" w15:done="0"/>
  <w15:commentEx w15:paraId="144EFE6D" w15:done="0"/>
  <w15:commentEx w15:paraId="18FF145A" w15:done="0"/>
  <w15:commentEx w15:paraId="70ACF908" w15:done="0"/>
  <w15:commentEx w15:paraId="21911534" w15:done="0"/>
  <w15:commentEx w15:paraId="1E8692CD" w15:done="0"/>
  <w15:commentEx w15:paraId="2968F5F2" w15:done="0"/>
  <w15:commentEx w15:paraId="050F36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31391" w16cex:dateUtc="2021-11-23T14:52:00Z"/>
  <w16cex:commentExtensible w16cex:durableId="255623DA" w16cex:dateUtc="2021-12-04T22:28:00Z"/>
  <w16cex:commentExtensible w16cex:durableId="25531392" w16cex:dateUtc="2021-11-23T14:52:00Z"/>
  <w16cex:commentExtensible w16cex:durableId="255313DF" w16cex:dateUtc="2021-12-02T14:43:00Z"/>
  <w16cex:commentExtensible w16cex:durableId="2553140C" w16cex:dateUtc="2021-12-02T14:44:00Z"/>
  <w16cex:commentExtensible w16cex:durableId="2553146C" w16cex:dateUtc="2021-12-02T14:46:00Z"/>
  <w16cex:commentExtensible w16cex:durableId="25562438" w16cex:dateUtc="2021-12-04T22:30:00Z"/>
  <w16cex:commentExtensible w16cex:durableId="255314FB" w16cex:dateUtc="2021-12-02T14:48:00Z"/>
  <w16cex:commentExtensible w16cex:durableId="25531393" w16cex:dateUtc="2021-11-23T16:53:00Z"/>
  <w16cex:commentExtensible w16cex:durableId="25531394" w16cex:dateUtc="2021-11-23T16:54:00Z"/>
  <w16cex:commentExtensible w16cex:durableId="25531395" w16cex:dateUtc="2021-11-23T18:05:00Z"/>
  <w16cex:commentExtensible w16cex:durableId="25531827" w16cex:dateUtc="2021-12-02T15:02:00Z"/>
  <w16cex:commentExtensible w16cex:durableId="2557C77A" w16cex:dateUtc="2021-12-06T04:19:00Z"/>
  <w16cex:commentExtensible w16cex:durableId="2557C8CF" w16cex:dateUtc="2021-12-06T04:25:00Z"/>
  <w16cex:commentExtensible w16cex:durableId="2557C911" w16cex:dateUtc="2021-12-06T04:26:00Z"/>
  <w16cex:commentExtensible w16cex:durableId="2557C92B" w16cex:dateUtc="2021-12-06T04:26:00Z"/>
  <w16cex:commentExtensible w16cex:durableId="2557C99B" w16cex:dateUtc="2021-12-06T04:28:00Z"/>
  <w16cex:commentExtensible w16cex:durableId="2557CA7F" w16cex:dateUtc="2021-12-06T04:32:00Z"/>
  <w16cex:commentExtensible w16cex:durableId="2557CBA3" w16cex:dateUtc="2021-12-06T04:37:00Z"/>
  <w16cex:commentExtensible w16cex:durableId="25531396" w16cex:dateUtc="2021-11-30T17:55:00Z"/>
  <w16cex:commentExtensible w16cex:durableId="2557CCF5" w16cex:dateUtc="2021-12-06T04:42:00Z"/>
  <w16cex:commentExtensible w16cex:durableId="2557CC1C" w16cex:dateUtc="2021-12-06T04:39:00Z"/>
  <w16cex:commentExtensible w16cex:durableId="2557CD3E" w16cex:dateUtc="2021-12-06T04:43:00Z"/>
  <w16cex:commentExtensible w16cex:durableId="2557CDAC" w16cex:dateUtc="2021-12-06T04:45:00Z"/>
  <w16cex:commentExtensible w16cex:durableId="2557CDF6" w16cex:dateUtc="2021-12-06T04:47:00Z"/>
  <w16cex:commentExtensible w16cex:durableId="2557CE58" w16cex:dateUtc="2021-12-06T04:48:00Z"/>
  <w16cex:commentExtensible w16cex:durableId="2557CE92" w16cex:dateUtc="2021-12-06T04:49:00Z"/>
  <w16cex:commentExtensible w16cex:durableId="2557CEF4" w16cex:dateUtc="2021-12-06T04:51:00Z"/>
  <w16cex:commentExtensible w16cex:durableId="2557CF24" w16cex:dateUtc="2021-12-06T04:52:00Z"/>
  <w16cex:commentExtensible w16cex:durableId="2557CF94" w16cex:dateUtc="2021-12-06T04:53:00Z"/>
  <w16cex:commentExtensible w16cex:durableId="2557CFD1" w16cex:dateUtc="2021-12-06T04:54:00Z"/>
  <w16cex:commentExtensible w16cex:durableId="2557D03C" w16cex:dateUtc="2021-12-06T04:56:00Z"/>
  <w16cex:commentExtensible w16cex:durableId="2557D09B" w16cex:dateUtc="2021-12-06T04:58:00Z"/>
  <w16cex:commentExtensible w16cex:durableId="2557D064" w16cex:dateUtc="2021-12-06T04:57:00Z"/>
  <w16cex:commentExtensible w16cex:durableId="2557D05A" w16cex:dateUtc="2021-12-06T04:57:00Z"/>
  <w16cex:commentExtensible w16cex:durableId="2557D0B1" w16cex:dateUtc="2021-12-06T04:58:00Z"/>
  <w16cex:commentExtensible w16cex:durableId="2557D10A" w16cex:dateUtc="2021-12-06T05: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E702C7" w16cid:durableId="25531391"/>
  <w16cid:commentId w16cid:paraId="61120E36" w16cid:durableId="255623DA"/>
  <w16cid:commentId w16cid:paraId="5AD21AAC" w16cid:durableId="25531392"/>
  <w16cid:commentId w16cid:paraId="4145D20B" w16cid:durableId="255313DF"/>
  <w16cid:commentId w16cid:paraId="17D89B35" w16cid:durableId="2553140C"/>
  <w16cid:commentId w16cid:paraId="59B5E40A" w16cid:durableId="2553146C"/>
  <w16cid:commentId w16cid:paraId="3B4CAA13" w16cid:durableId="25562438"/>
  <w16cid:commentId w16cid:paraId="165D58A8" w16cid:durableId="255314FB"/>
  <w16cid:commentId w16cid:paraId="71E2DCC6" w16cid:durableId="25531393"/>
  <w16cid:commentId w16cid:paraId="7671505C" w16cid:durableId="25531394"/>
  <w16cid:commentId w16cid:paraId="3B28C1E2" w16cid:durableId="25531395"/>
  <w16cid:commentId w16cid:paraId="491877C8" w16cid:durableId="25531827"/>
  <w16cid:commentId w16cid:paraId="624BF2E6" w16cid:durableId="2557C77A"/>
  <w16cid:commentId w16cid:paraId="4A840C45" w16cid:durableId="2557C8CF"/>
  <w16cid:commentId w16cid:paraId="73C1F383" w16cid:durableId="2557C911"/>
  <w16cid:commentId w16cid:paraId="02D0D220" w16cid:durableId="2557C92B"/>
  <w16cid:commentId w16cid:paraId="11D5F96A" w16cid:durableId="2557C99B"/>
  <w16cid:commentId w16cid:paraId="0A8C9E22" w16cid:durableId="2557CA7F"/>
  <w16cid:commentId w16cid:paraId="04BA65E5" w16cid:durableId="2557CBA3"/>
  <w16cid:commentId w16cid:paraId="05D95288" w16cid:durableId="25531396"/>
  <w16cid:commentId w16cid:paraId="076A4B9C" w16cid:durableId="2557CCF5"/>
  <w16cid:commentId w16cid:paraId="1B16D9B4" w16cid:durableId="2557CC1C"/>
  <w16cid:commentId w16cid:paraId="6ABE39C9" w16cid:durableId="2557CD3E"/>
  <w16cid:commentId w16cid:paraId="45CB75EE" w16cid:durableId="2557CDAC"/>
  <w16cid:commentId w16cid:paraId="796CDE5F" w16cid:durableId="2557CDF6"/>
  <w16cid:commentId w16cid:paraId="02211956" w16cid:durableId="2557CE58"/>
  <w16cid:commentId w16cid:paraId="2B681C51" w16cid:durableId="2557CE92"/>
  <w16cid:commentId w16cid:paraId="119A7D53" w16cid:durableId="2557CEF4"/>
  <w16cid:commentId w16cid:paraId="0328FD23" w16cid:durableId="2557CF24"/>
  <w16cid:commentId w16cid:paraId="142E81B2" w16cid:durableId="2557CF94"/>
  <w16cid:commentId w16cid:paraId="144EFE6D" w16cid:durableId="2557CFD1"/>
  <w16cid:commentId w16cid:paraId="18FF145A" w16cid:durableId="2557D03C"/>
  <w16cid:commentId w16cid:paraId="70ACF908" w16cid:durableId="2557D09B"/>
  <w16cid:commentId w16cid:paraId="21911534" w16cid:durableId="2557D064"/>
  <w16cid:commentId w16cid:paraId="1E8692CD" w16cid:durableId="2557D05A"/>
  <w16cid:commentId w16cid:paraId="2968F5F2" w16cid:durableId="2557D0B1"/>
  <w16cid:commentId w16cid:paraId="050F3699" w16cid:durableId="2557D1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0C8A8" w14:textId="77777777" w:rsidR="006D24DF" w:rsidRDefault="006D24DF" w:rsidP="004F7AB3">
      <w:r>
        <w:separator/>
      </w:r>
    </w:p>
  </w:endnote>
  <w:endnote w:type="continuationSeparator" w:id="0">
    <w:p w14:paraId="4D46B64A" w14:textId="77777777" w:rsidR="006D24DF" w:rsidRDefault="006D24DF" w:rsidP="004F7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EFB0E" w14:textId="77777777" w:rsidR="006D24DF" w:rsidRDefault="006D24DF" w:rsidP="004F7AB3">
      <w:r>
        <w:separator/>
      </w:r>
    </w:p>
  </w:footnote>
  <w:footnote w:type="continuationSeparator" w:id="0">
    <w:p w14:paraId="16602B67" w14:textId="77777777" w:rsidR="006D24DF" w:rsidRDefault="006D24DF" w:rsidP="004F7AB3">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Michael Beaulieu">
    <w15:presenceInfo w15:providerId="None" w15:userId="Jeremy Michael Beaulieu"/>
  </w15:person>
  <w15:person w15:author="O'Meara, Brian C">
    <w15:presenceInfo w15:providerId="AD" w15:userId="S::bomeara@utk.edu::e023f2c8-4e36-4b8a-a031-4f6bc90ab5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FBD"/>
    <w:rsid w:val="00000F41"/>
    <w:rsid w:val="00001A3C"/>
    <w:rsid w:val="0000255F"/>
    <w:rsid w:val="00003397"/>
    <w:rsid w:val="00004968"/>
    <w:rsid w:val="00006E5B"/>
    <w:rsid w:val="00010EFA"/>
    <w:rsid w:val="00011089"/>
    <w:rsid w:val="0001491E"/>
    <w:rsid w:val="00017B6D"/>
    <w:rsid w:val="00022F15"/>
    <w:rsid w:val="00023A29"/>
    <w:rsid w:val="0002446B"/>
    <w:rsid w:val="000315B2"/>
    <w:rsid w:val="00031613"/>
    <w:rsid w:val="0003166A"/>
    <w:rsid w:val="0003205A"/>
    <w:rsid w:val="000329AA"/>
    <w:rsid w:val="0003368F"/>
    <w:rsid w:val="000373B4"/>
    <w:rsid w:val="00037476"/>
    <w:rsid w:val="00040950"/>
    <w:rsid w:val="0004232D"/>
    <w:rsid w:val="000427A3"/>
    <w:rsid w:val="0004701C"/>
    <w:rsid w:val="0005093E"/>
    <w:rsid w:val="000511F3"/>
    <w:rsid w:val="000520CE"/>
    <w:rsid w:val="00052DCB"/>
    <w:rsid w:val="00053680"/>
    <w:rsid w:val="00054030"/>
    <w:rsid w:val="00055F77"/>
    <w:rsid w:val="000563C7"/>
    <w:rsid w:val="000621A9"/>
    <w:rsid w:val="000669F1"/>
    <w:rsid w:val="00066ACA"/>
    <w:rsid w:val="00067483"/>
    <w:rsid w:val="0007112E"/>
    <w:rsid w:val="00071C78"/>
    <w:rsid w:val="00074241"/>
    <w:rsid w:val="000750B5"/>
    <w:rsid w:val="000754DB"/>
    <w:rsid w:val="00076BD0"/>
    <w:rsid w:val="00077A75"/>
    <w:rsid w:val="000801EE"/>
    <w:rsid w:val="000817E2"/>
    <w:rsid w:val="00082F0C"/>
    <w:rsid w:val="000836E8"/>
    <w:rsid w:val="0008457D"/>
    <w:rsid w:val="00086DDF"/>
    <w:rsid w:val="000904F8"/>
    <w:rsid w:val="00095B52"/>
    <w:rsid w:val="00095F2E"/>
    <w:rsid w:val="000971E0"/>
    <w:rsid w:val="000A1363"/>
    <w:rsid w:val="000A2138"/>
    <w:rsid w:val="000A42CC"/>
    <w:rsid w:val="000A51A4"/>
    <w:rsid w:val="000A74DE"/>
    <w:rsid w:val="000B0209"/>
    <w:rsid w:val="000B03F4"/>
    <w:rsid w:val="000B1215"/>
    <w:rsid w:val="000B15EE"/>
    <w:rsid w:val="000B3722"/>
    <w:rsid w:val="000B47ED"/>
    <w:rsid w:val="000B6D4A"/>
    <w:rsid w:val="000C012A"/>
    <w:rsid w:val="000C103E"/>
    <w:rsid w:val="000C6307"/>
    <w:rsid w:val="000C6FFF"/>
    <w:rsid w:val="000D0A2E"/>
    <w:rsid w:val="000D1ACD"/>
    <w:rsid w:val="000D21D7"/>
    <w:rsid w:val="000D2BAD"/>
    <w:rsid w:val="000D2D09"/>
    <w:rsid w:val="000D301B"/>
    <w:rsid w:val="000D3E03"/>
    <w:rsid w:val="000D4935"/>
    <w:rsid w:val="000D4B21"/>
    <w:rsid w:val="000D5478"/>
    <w:rsid w:val="000D681D"/>
    <w:rsid w:val="000D7D19"/>
    <w:rsid w:val="000E084B"/>
    <w:rsid w:val="000E19FC"/>
    <w:rsid w:val="000E5018"/>
    <w:rsid w:val="000E5597"/>
    <w:rsid w:val="000E57AF"/>
    <w:rsid w:val="000E57FA"/>
    <w:rsid w:val="000E58DB"/>
    <w:rsid w:val="000E6FF3"/>
    <w:rsid w:val="000E7E93"/>
    <w:rsid w:val="000F30E6"/>
    <w:rsid w:val="000F30E7"/>
    <w:rsid w:val="000F4C41"/>
    <w:rsid w:val="000F58D4"/>
    <w:rsid w:val="000F7CB1"/>
    <w:rsid w:val="0010097F"/>
    <w:rsid w:val="00103213"/>
    <w:rsid w:val="00103FFF"/>
    <w:rsid w:val="001045A3"/>
    <w:rsid w:val="001056F6"/>
    <w:rsid w:val="0010685C"/>
    <w:rsid w:val="001070D5"/>
    <w:rsid w:val="0011098F"/>
    <w:rsid w:val="00111317"/>
    <w:rsid w:val="00111AE9"/>
    <w:rsid w:val="00111D71"/>
    <w:rsid w:val="001133CA"/>
    <w:rsid w:val="0011397B"/>
    <w:rsid w:val="00115313"/>
    <w:rsid w:val="00116993"/>
    <w:rsid w:val="001170C1"/>
    <w:rsid w:val="00120EB6"/>
    <w:rsid w:val="00125A38"/>
    <w:rsid w:val="00125EFA"/>
    <w:rsid w:val="00126E26"/>
    <w:rsid w:val="00130703"/>
    <w:rsid w:val="001317F5"/>
    <w:rsid w:val="00132250"/>
    <w:rsid w:val="00135AF3"/>
    <w:rsid w:val="0013657F"/>
    <w:rsid w:val="00136E01"/>
    <w:rsid w:val="001371B5"/>
    <w:rsid w:val="00140CEC"/>
    <w:rsid w:val="00141B7A"/>
    <w:rsid w:val="001449D3"/>
    <w:rsid w:val="00146692"/>
    <w:rsid w:val="0014729E"/>
    <w:rsid w:val="001514B2"/>
    <w:rsid w:val="001529F1"/>
    <w:rsid w:val="00155347"/>
    <w:rsid w:val="00155454"/>
    <w:rsid w:val="00155BED"/>
    <w:rsid w:val="00155F04"/>
    <w:rsid w:val="001609BC"/>
    <w:rsid w:val="00166834"/>
    <w:rsid w:val="00166FE9"/>
    <w:rsid w:val="00167A8C"/>
    <w:rsid w:val="00171CCC"/>
    <w:rsid w:val="00172559"/>
    <w:rsid w:val="001727AB"/>
    <w:rsid w:val="00172826"/>
    <w:rsid w:val="001729AB"/>
    <w:rsid w:val="00172E29"/>
    <w:rsid w:val="00180778"/>
    <w:rsid w:val="00182F6E"/>
    <w:rsid w:val="001863CA"/>
    <w:rsid w:val="00187A8A"/>
    <w:rsid w:val="00192234"/>
    <w:rsid w:val="0019275A"/>
    <w:rsid w:val="00192FC3"/>
    <w:rsid w:val="00193B03"/>
    <w:rsid w:val="0019450F"/>
    <w:rsid w:val="00194BCF"/>
    <w:rsid w:val="00195121"/>
    <w:rsid w:val="001956C1"/>
    <w:rsid w:val="00196288"/>
    <w:rsid w:val="001A1BCE"/>
    <w:rsid w:val="001A2602"/>
    <w:rsid w:val="001A399C"/>
    <w:rsid w:val="001A4103"/>
    <w:rsid w:val="001A5571"/>
    <w:rsid w:val="001A5E95"/>
    <w:rsid w:val="001A698F"/>
    <w:rsid w:val="001A6AFE"/>
    <w:rsid w:val="001A77C3"/>
    <w:rsid w:val="001B0AC0"/>
    <w:rsid w:val="001B1CC4"/>
    <w:rsid w:val="001B6EFA"/>
    <w:rsid w:val="001B7B14"/>
    <w:rsid w:val="001C1155"/>
    <w:rsid w:val="001C1518"/>
    <w:rsid w:val="001C2363"/>
    <w:rsid w:val="001C30CA"/>
    <w:rsid w:val="001C4260"/>
    <w:rsid w:val="001C47DC"/>
    <w:rsid w:val="001D0ED3"/>
    <w:rsid w:val="001D19B4"/>
    <w:rsid w:val="001D297F"/>
    <w:rsid w:val="001D3AE1"/>
    <w:rsid w:val="001D432C"/>
    <w:rsid w:val="001D4452"/>
    <w:rsid w:val="001D454F"/>
    <w:rsid w:val="001D5D0B"/>
    <w:rsid w:val="001D7DF6"/>
    <w:rsid w:val="001E17A0"/>
    <w:rsid w:val="001E18A9"/>
    <w:rsid w:val="001E3D23"/>
    <w:rsid w:val="001E4CC1"/>
    <w:rsid w:val="001E5C32"/>
    <w:rsid w:val="001F01DC"/>
    <w:rsid w:val="001F02EC"/>
    <w:rsid w:val="001F3841"/>
    <w:rsid w:val="001F5C17"/>
    <w:rsid w:val="001F603E"/>
    <w:rsid w:val="001F6D54"/>
    <w:rsid w:val="00201221"/>
    <w:rsid w:val="00201E99"/>
    <w:rsid w:val="00202027"/>
    <w:rsid w:val="00202FBD"/>
    <w:rsid w:val="0020369C"/>
    <w:rsid w:val="00204142"/>
    <w:rsid w:val="00204E7E"/>
    <w:rsid w:val="00212103"/>
    <w:rsid w:val="00212137"/>
    <w:rsid w:val="00212787"/>
    <w:rsid w:val="002128D1"/>
    <w:rsid w:val="00213597"/>
    <w:rsid w:val="00214307"/>
    <w:rsid w:val="002146D2"/>
    <w:rsid w:val="00214D20"/>
    <w:rsid w:val="00216259"/>
    <w:rsid w:val="0021709E"/>
    <w:rsid w:val="002174DA"/>
    <w:rsid w:val="002174E8"/>
    <w:rsid w:val="002201FD"/>
    <w:rsid w:val="002205D6"/>
    <w:rsid w:val="002208C5"/>
    <w:rsid w:val="00221E26"/>
    <w:rsid w:val="00222BC6"/>
    <w:rsid w:val="00225786"/>
    <w:rsid w:val="00225C1E"/>
    <w:rsid w:val="00225D6F"/>
    <w:rsid w:val="00226624"/>
    <w:rsid w:val="00227567"/>
    <w:rsid w:val="00227C09"/>
    <w:rsid w:val="0023080C"/>
    <w:rsid w:val="00231414"/>
    <w:rsid w:val="0023251B"/>
    <w:rsid w:val="00233A5D"/>
    <w:rsid w:val="00236166"/>
    <w:rsid w:val="00240508"/>
    <w:rsid w:val="00246195"/>
    <w:rsid w:val="00246E77"/>
    <w:rsid w:val="00250100"/>
    <w:rsid w:val="002505C9"/>
    <w:rsid w:val="00252319"/>
    <w:rsid w:val="002553AE"/>
    <w:rsid w:val="00256653"/>
    <w:rsid w:val="00261367"/>
    <w:rsid w:val="00263285"/>
    <w:rsid w:val="00264487"/>
    <w:rsid w:val="002654B2"/>
    <w:rsid w:val="00266585"/>
    <w:rsid w:val="0027339F"/>
    <w:rsid w:val="002755F9"/>
    <w:rsid w:val="00275A03"/>
    <w:rsid w:val="00276ADD"/>
    <w:rsid w:val="002801D8"/>
    <w:rsid w:val="00281D35"/>
    <w:rsid w:val="00282656"/>
    <w:rsid w:val="002840AF"/>
    <w:rsid w:val="00284899"/>
    <w:rsid w:val="00286052"/>
    <w:rsid w:val="00287781"/>
    <w:rsid w:val="0029127D"/>
    <w:rsid w:val="002912B4"/>
    <w:rsid w:val="00291D8C"/>
    <w:rsid w:val="002925A5"/>
    <w:rsid w:val="00294E35"/>
    <w:rsid w:val="00294E77"/>
    <w:rsid w:val="00296562"/>
    <w:rsid w:val="002970E3"/>
    <w:rsid w:val="002A013D"/>
    <w:rsid w:val="002A0192"/>
    <w:rsid w:val="002A4809"/>
    <w:rsid w:val="002A544B"/>
    <w:rsid w:val="002A6305"/>
    <w:rsid w:val="002B5055"/>
    <w:rsid w:val="002B6409"/>
    <w:rsid w:val="002B657F"/>
    <w:rsid w:val="002B6785"/>
    <w:rsid w:val="002C0BCF"/>
    <w:rsid w:val="002C131C"/>
    <w:rsid w:val="002C186C"/>
    <w:rsid w:val="002C1F38"/>
    <w:rsid w:val="002C2841"/>
    <w:rsid w:val="002C2890"/>
    <w:rsid w:val="002C3D88"/>
    <w:rsid w:val="002C4D99"/>
    <w:rsid w:val="002C503E"/>
    <w:rsid w:val="002C51E7"/>
    <w:rsid w:val="002C5A72"/>
    <w:rsid w:val="002D5958"/>
    <w:rsid w:val="002D71BC"/>
    <w:rsid w:val="002D7A18"/>
    <w:rsid w:val="002E0AB9"/>
    <w:rsid w:val="002E281B"/>
    <w:rsid w:val="002E289D"/>
    <w:rsid w:val="002E2CD6"/>
    <w:rsid w:val="002E3157"/>
    <w:rsid w:val="002E3D7B"/>
    <w:rsid w:val="002E4AC7"/>
    <w:rsid w:val="002E6B7E"/>
    <w:rsid w:val="002F19F8"/>
    <w:rsid w:val="002F206A"/>
    <w:rsid w:val="002F23DD"/>
    <w:rsid w:val="002F3275"/>
    <w:rsid w:val="002F3898"/>
    <w:rsid w:val="002F501B"/>
    <w:rsid w:val="002F5940"/>
    <w:rsid w:val="002F6A92"/>
    <w:rsid w:val="002F6D78"/>
    <w:rsid w:val="003004D0"/>
    <w:rsid w:val="00300879"/>
    <w:rsid w:val="00300E58"/>
    <w:rsid w:val="003021B7"/>
    <w:rsid w:val="00304777"/>
    <w:rsid w:val="0030560C"/>
    <w:rsid w:val="00305967"/>
    <w:rsid w:val="00305B1C"/>
    <w:rsid w:val="00307EC8"/>
    <w:rsid w:val="00312969"/>
    <w:rsid w:val="00316B3A"/>
    <w:rsid w:val="00317003"/>
    <w:rsid w:val="00323A9A"/>
    <w:rsid w:val="003257B8"/>
    <w:rsid w:val="00333322"/>
    <w:rsid w:val="00335765"/>
    <w:rsid w:val="0033692E"/>
    <w:rsid w:val="003407C6"/>
    <w:rsid w:val="00342CE8"/>
    <w:rsid w:val="0034313E"/>
    <w:rsid w:val="0035166D"/>
    <w:rsid w:val="003568C9"/>
    <w:rsid w:val="00361D0B"/>
    <w:rsid w:val="003638BE"/>
    <w:rsid w:val="00366409"/>
    <w:rsid w:val="00366DD6"/>
    <w:rsid w:val="00370E1A"/>
    <w:rsid w:val="003713EA"/>
    <w:rsid w:val="0037215F"/>
    <w:rsid w:val="00374753"/>
    <w:rsid w:val="003758F0"/>
    <w:rsid w:val="00376966"/>
    <w:rsid w:val="003805A3"/>
    <w:rsid w:val="00380A6B"/>
    <w:rsid w:val="003830DC"/>
    <w:rsid w:val="00383A02"/>
    <w:rsid w:val="00384F2E"/>
    <w:rsid w:val="003862BC"/>
    <w:rsid w:val="00387131"/>
    <w:rsid w:val="00387FCC"/>
    <w:rsid w:val="00390ED3"/>
    <w:rsid w:val="00391246"/>
    <w:rsid w:val="003930D6"/>
    <w:rsid w:val="00397612"/>
    <w:rsid w:val="003A2CC4"/>
    <w:rsid w:val="003A36E5"/>
    <w:rsid w:val="003A5890"/>
    <w:rsid w:val="003A5E21"/>
    <w:rsid w:val="003A671A"/>
    <w:rsid w:val="003A6CA7"/>
    <w:rsid w:val="003B0843"/>
    <w:rsid w:val="003B0C32"/>
    <w:rsid w:val="003B46E5"/>
    <w:rsid w:val="003B58CB"/>
    <w:rsid w:val="003B6680"/>
    <w:rsid w:val="003B6ACD"/>
    <w:rsid w:val="003C27F1"/>
    <w:rsid w:val="003D0611"/>
    <w:rsid w:val="003D17A5"/>
    <w:rsid w:val="003D23DD"/>
    <w:rsid w:val="003D2EA4"/>
    <w:rsid w:val="003D63C6"/>
    <w:rsid w:val="003E111C"/>
    <w:rsid w:val="003E2A97"/>
    <w:rsid w:val="003E2BE5"/>
    <w:rsid w:val="003E3F40"/>
    <w:rsid w:val="003F1DB3"/>
    <w:rsid w:val="003F2875"/>
    <w:rsid w:val="003F3C7A"/>
    <w:rsid w:val="003F6E5E"/>
    <w:rsid w:val="003F7680"/>
    <w:rsid w:val="00403466"/>
    <w:rsid w:val="0040358D"/>
    <w:rsid w:val="00403C1F"/>
    <w:rsid w:val="00406132"/>
    <w:rsid w:val="004104A4"/>
    <w:rsid w:val="00410DBC"/>
    <w:rsid w:val="00411841"/>
    <w:rsid w:val="00413656"/>
    <w:rsid w:val="00415A99"/>
    <w:rsid w:val="00420F35"/>
    <w:rsid w:val="00421FC1"/>
    <w:rsid w:val="00424880"/>
    <w:rsid w:val="00435A22"/>
    <w:rsid w:val="00435C6D"/>
    <w:rsid w:val="00437047"/>
    <w:rsid w:val="00437C00"/>
    <w:rsid w:val="00440BD6"/>
    <w:rsid w:val="00446786"/>
    <w:rsid w:val="00446ECA"/>
    <w:rsid w:val="00447E30"/>
    <w:rsid w:val="00453515"/>
    <w:rsid w:val="004535C1"/>
    <w:rsid w:val="00457282"/>
    <w:rsid w:val="004572D0"/>
    <w:rsid w:val="004605F3"/>
    <w:rsid w:val="00460ED4"/>
    <w:rsid w:val="00463173"/>
    <w:rsid w:val="00463188"/>
    <w:rsid w:val="004648FA"/>
    <w:rsid w:val="00464BDC"/>
    <w:rsid w:val="0046713A"/>
    <w:rsid w:val="004703EA"/>
    <w:rsid w:val="00472681"/>
    <w:rsid w:val="0047343E"/>
    <w:rsid w:val="00480EC0"/>
    <w:rsid w:val="004860C6"/>
    <w:rsid w:val="004870DF"/>
    <w:rsid w:val="004908EB"/>
    <w:rsid w:val="0049180B"/>
    <w:rsid w:val="00494DE7"/>
    <w:rsid w:val="00495813"/>
    <w:rsid w:val="00495B51"/>
    <w:rsid w:val="004A054E"/>
    <w:rsid w:val="004A2464"/>
    <w:rsid w:val="004A29AA"/>
    <w:rsid w:val="004A32D8"/>
    <w:rsid w:val="004A4895"/>
    <w:rsid w:val="004A7842"/>
    <w:rsid w:val="004B160C"/>
    <w:rsid w:val="004B3783"/>
    <w:rsid w:val="004B5856"/>
    <w:rsid w:val="004B6084"/>
    <w:rsid w:val="004B622E"/>
    <w:rsid w:val="004B7039"/>
    <w:rsid w:val="004B7633"/>
    <w:rsid w:val="004C1802"/>
    <w:rsid w:val="004C3A15"/>
    <w:rsid w:val="004C5654"/>
    <w:rsid w:val="004D1F5C"/>
    <w:rsid w:val="004D376F"/>
    <w:rsid w:val="004D48BA"/>
    <w:rsid w:val="004D4A01"/>
    <w:rsid w:val="004D725F"/>
    <w:rsid w:val="004E1EFD"/>
    <w:rsid w:val="004E3502"/>
    <w:rsid w:val="004E61A0"/>
    <w:rsid w:val="004F0EAB"/>
    <w:rsid w:val="004F1A68"/>
    <w:rsid w:val="004F1AD9"/>
    <w:rsid w:val="004F2882"/>
    <w:rsid w:val="004F29E2"/>
    <w:rsid w:val="004F4271"/>
    <w:rsid w:val="004F49DF"/>
    <w:rsid w:val="004F513A"/>
    <w:rsid w:val="004F54A3"/>
    <w:rsid w:val="004F7AB3"/>
    <w:rsid w:val="00500DD4"/>
    <w:rsid w:val="005016B3"/>
    <w:rsid w:val="00501C20"/>
    <w:rsid w:val="0050412C"/>
    <w:rsid w:val="00504C71"/>
    <w:rsid w:val="00506356"/>
    <w:rsid w:val="00506B1C"/>
    <w:rsid w:val="0051009B"/>
    <w:rsid w:val="00510FD0"/>
    <w:rsid w:val="00511E72"/>
    <w:rsid w:val="00512BB4"/>
    <w:rsid w:val="00517132"/>
    <w:rsid w:val="005173D7"/>
    <w:rsid w:val="005178D4"/>
    <w:rsid w:val="00521EB5"/>
    <w:rsid w:val="005260DA"/>
    <w:rsid w:val="00531700"/>
    <w:rsid w:val="00531AEF"/>
    <w:rsid w:val="005325D8"/>
    <w:rsid w:val="0053508D"/>
    <w:rsid w:val="00535EC1"/>
    <w:rsid w:val="0053718A"/>
    <w:rsid w:val="005373F0"/>
    <w:rsid w:val="00541611"/>
    <w:rsid w:val="00544144"/>
    <w:rsid w:val="00544CE8"/>
    <w:rsid w:val="00545E53"/>
    <w:rsid w:val="0054608E"/>
    <w:rsid w:val="00552050"/>
    <w:rsid w:val="00554B15"/>
    <w:rsid w:val="005554BD"/>
    <w:rsid w:val="00556B9B"/>
    <w:rsid w:val="005620BA"/>
    <w:rsid w:val="00564B6F"/>
    <w:rsid w:val="00564C0B"/>
    <w:rsid w:val="005700C9"/>
    <w:rsid w:val="00570A31"/>
    <w:rsid w:val="0057222A"/>
    <w:rsid w:val="0057322D"/>
    <w:rsid w:val="00581493"/>
    <w:rsid w:val="0058199B"/>
    <w:rsid w:val="00582A7D"/>
    <w:rsid w:val="00583A1B"/>
    <w:rsid w:val="00583CB8"/>
    <w:rsid w:val="005848D5"/>
    <w:rsid w:val="00584E70"/>
    <w:rsid w:val="00590995"/>
    <w:rsid w:val="00591FC7"/>
    <w:rsid w:val="00592364"/>
    <w:rsid w:val="00593176"/>
    <w:rsid w:val="005934D5"/>
    <w:rsid w:val="00593848"/>
    <w:rsid w:val="00593AE9"/>
    <w:rsid w:val="005A0179"/>
    <w:rsid w:val="005A2685"/>
    <w:rsid w:val="005A2DB7"/>
    <w:rsid w:val="005A304D"/>
    <w:rsid w:val="005A4521"/>
    <w:rsid w:val="005A6644"/>
    <w:rsid w:val="005B0430"/>
    <w:rsid w:val="005B2F24"/>
    <w:rsid w:val="005B34FC"/>
    <w:rsid w:val="005B3F91"/>
    <w:rsid w:val="005B42A8"/>
    <w:rsid w:val="005B53E0"/>
    <w:rsid w:val="005B7AC6"/>
    <w:rsid w:val="005C0C10"/>
    <w:rsid w:val="005C32F4"/>
    <w:rsid w:val="005C44EC"/>
    <w:rsid w:val="005C53F4"/>
    <w:rsid w:val="005C6202"/>
    <w:rsid w:val="005D008B"/>
    <w:rsid w:val="005D0225"/>
    <w:rsid w:val="005D0AA9"/>
    <w:rsid w:val="005D4456"/>
    <w:rsid w:val="005D44D9"/>
    <w:rsid w:val="005D79BD"/>
    <w:rsid w:val="005E4F2C"/>
    <w:rsid w:val="005E607F"/>
    <w:rsid w:val="005E6812"/>
    <w:rsid w:val="005E6E2F"/>
    <w:rsid w:val="005E7384"/>
    <w:rsid w:val="005F2578"/>
    <w:rsid w:val="005F28E4"/>
    <w:rsid w:val="005F4A5C"/>
    <w:rsid w:val="005F7136"/>
    <w:rsid w:val="00600E39"/>
    <w:rsid w:val="00604735"/>
    <w:rsid w:val="00604851"/>
    <w:rsid w:val="00605278"/>
    <w:rsid w:val="00616652"/>
    <w:rsid w:val="00616BDE"/>
    <w:rsid w:val="0061716E"/>
    <w:rsid w:val="006173CF"/>
    <w:rsid w:val="0061782E"/>
    <w:rsid w:val="00622F8C"/>
    <w:rsid w:val="006250DE"/>
    <w:rsid w:val="00625A2B"/>
    <w:rsid w:val="00626F52"/>
    <w:rsid w:val="00627516"/>
    <w:rsid w:val="00627DBB"/>
    <w:rsid w:val="00632B98"/>
    <w:rsid w:val="00635495"/>
    <w:rsid w:val="00637605"/>
    <w:rsid w:val="00641EB6"/>
    <w:rsid w:val="00642E53"/>
    <w:rsid w:val="006436FA"/>
    <w:rsid w:val="006473B6"/>
    <w:rsid w:val="00652361"/>
    <w:rsid w:val="006540DE"/>
    <w:rsid w:val="00660C32"/>
    <w:rsid w:val="00661C6A"/>
    <w:rsid w:val="00662A6C"/>
    <w:rsid w:val="00663C27"/>
    <w:rsid w:val="006649CB"/>
    <w:rsid w:val="006658DD"/>
    <w:rsid w:val="006671FD"/>
    <w:rsid w:val="0067247F"/>
    <w:rsid w:val="006731DA"/>
    <w:rsid w:val="006739D0"/>
    <w:rsid w:val="006752F4"/>
    <w:rsid w:val="0067591C"/>
    <w:rsid w:val="0067732F"/>
    <w:rsid w:val="00681AF1"/>
    <w:rsid w:val="0068427A"/>
    <w:rsid w:val="00685837"/>
    <w:rsid w:val="00685987"/>
    <w:rsid w:val="00686A16"/>
    <w:rsid w:val="006878D7"/>
    <w:rsid w:val="00687989"/>
    <w:rsid w:val="006879D6"/>
    <w:rsid w:val="0069374A"/>
    <w:rsid w:val="00694850"/>
    <w:rsid w:val="006962DC"/>
    <w:rsid w:val="006A2070"/>
    <w:rsid w:val="006A248C"/>
    <w:rsid w:val="006A2849"/>
    <w:rsid w:val="006A4FE9"/>
    <w:rsid w:val="006A6EA8"/>
    <w:rsid w:val="006B0347"/>
    <w:rsid w:val="006B558D"/>
    <w:rsid w:val="006B7081"/>
    <w:rsid w:val="006C1D26"/>
    <w:rsid w:val="006C1E22"/>
    <w:rsid w:val="006C4413"/>
    <w:rsid w:val="006D0831"/>
    <w:rsid w:val="006D161E"/>
    <w:rsid w:val="006D16C0"/>
    <w:rsid w:val="006D1BBC"/>
    <w:rsid w:val="006D1EDC"/>
    <w:rsid w:val="006D24DF"/>
    <w:rsid w:val="006D467D"/>
    <w:rsid w:val="006D53D8"/>
    <w:rsid w:val="006E1A74"/>
    <w:rsid w:val="006E2EB9"/>
    <w:rsid w:val="006E33D9"/>
    <w:rsid w:val="006E3E51"/>
    <w:rsid w:val="006E41DF"/>
    <w:rsid w:val="006E625E"/>
    <w:rsid w:val="006E6DBD"/>
    <w:rsid w:val="006E707F"/>
    <w:rsid w:val="006E7599"/>
    <w:rsid w:val="006F0E0F"/>
    <w:rsid w:val="006F15C3"/>
    <w:rsid w:val="006F2A5B"/>
    <w:rsid w:val="00700E5F"/>
    <w:rsid w:val="0070132B"/>
    <w:rsid w:val="00704DF0"/>
    <w:rsid w:val="00704E1E"/>
    <w:rsid w:val="00716002"/>
    <w:rsid w:val="00717C12"/>
    <w:rsid w:val="00720AFD"/>
    <w:rsid w:val="00721323"/>
    <w:rsid w:val="0072168A"/>
    <w:rsid w:val="00724084"/>
    <w:rsid w:val="00725FAF"/>
    <w:rsid w:val="0072657B"/>
    <w:rsid w:val="00726D65"/>
    <w:rsid w:val="00727DBE"/>
    <w:rsid w:val="00733547"/>
    <w:rsid w:val="00734FB6"/>
    <w:rsid w:val="007369B6"/>
    <w:rsid w:val="00736D89"/>
    <w:rsid w:val="00736FAB"/>
    <w:rsid w:val="00741254"/>
    <w:rsid w:val="00741FB0"/>
    <w:rsid w:val="00742472"/>
    <w:rsid w:val="00744E60"/>
    <w:rsid w:val="007458F6"/>
    <w:rsid w:val="00745A5F"/>
    <w:rsid w:val="0074762E"/>
    <w:rsid w:val="0075011E"/>
    <w:rsid w:val="00750C7A"/>
    <w:rsid w:val="00751B5C"/>
    <w:rsid w:val="00751F14"/>
    <w:rsid w:val="00752500"/>
    <w:rsid w:val="0075475D"/>
    <w:rsid w:val="00754B67"/>
    <w:rsid w:val="0075514B"/>
    <w:rsid w:val="007565ED"/>
    <w:rsid w:val="00757621"/>
    <w:rsid w:val="00760C78"/>
    <w:rsid w:val="00762C74"/>
    <w:rsid w:val="00763D7B"/>
    <w:rsid w:val="00763EDD"/>
    <w:rsid w:val="00764360"/>
    <w:rsid w:val="00772589"/>
    <w:rsid w:val="00772DD8"/>
    <w:rsid w:val="007775ED"/>
    <w:rsid w:val="00782A73"/>
    <w:rsid w:val="00782E93"/>
    <w:rsid w:val="00786BDF"/>
    <w:rsid w:val="00787D9B"/>
    <w:rsid w:val="00791FAC"/>
    <w:rsid w:val="007925D4"/>
    <w:rsid w:val="007929BB"/>
    <w:rsid w:val="007939CC"/>
    <w:rsid w:val="00794269"/>
    <w:rsid w:val="00797807"/>
    <w:rsid w:val="007978EA"/>
    <w:rsid w:val="007A1F63"/>
    <w:rsid w:val="007A2BA6"/>
    <w:rsid w:val="007A5283"/>
    <w:rsid w:val="007A58D9"/>
    <w:rsid w:val="007B492B"/>
    <w:rsid w:val="007B51B7"/>
    <w:rsid w:val="007B5CAA"/>
    <w:rsid w:val="007B5FDB"/>
    <w:rsid w:val="007B6D40"/>
    <w:rsid w:val="007B7634"/>
    <w:rsid w:val="007C23E6"/>
    <w:rsid w:val="007C29B1"/>
    <w:rsid w:val="007C52C6"/>
    <w:rsid w:val="007C6598"/>
    <w:rsid w:val="007C6B60"/>
    <w:rsid w:val="007C74DE"/>
    <w:rsid w:val="007D06F6"/>
    <w:rsid w:val="007D4CC6"/>
    <w:rsid w:val="007D5D2B"/>
    <w:rsid w:val="007D7347"/>
    <w:rsid w:val="007E0073"/>
    <w:rsid w:val="007E1C85"/>
    <w:rsid w:val="007E233C"/>
    <w:rsid w:val="007E33BD"/>
    <w:rsid w:val="007E4E3C"/>
    <w:rsid w:val="007E6C75"/>
    <w:rsid w:val="007E7482"/>
    <w:rsid w:val="007F0677"/>
    <w:rsid w:val="007F0DF8"/>
    <w:rsid w:val="007F4271"/>
    <w:rsid w:val="007F5680"/>
    <w:rsid w:val="007F604E"/>
    <w:rsid w:val="007F6750"/>
    <w:rsid w:val="007F70F8"/>
    <w:rsid w:val="00800B99"/>
    <w:rsid w:val="00800C1A"/>
    <w:rsid w:val="00801C53"/>
    <w:rsid w:val="00802361"/>
    <w:rsid w:val="008039F0"/>
    <w:rsid w:val="0081186E"/>
    <w:rsid w:val="00811C4D"/>
    <w:rsid w:val="00812302"/>
    <w:rsid w:val="008146FE"/>
    <w:rsid w:val="00815BB3"/>
    <w:rsid w:val="008205C5"/>
    <w:rsid w:val="00821765"/>
    <w:rsid w:val="00821B34"/>
    <w:rsid w:val="00821B3A"/>
    <w:rsid w:val="0082432E"/>
    <w:rsid w:val="008254C2"/>
    <w:rsid w:val="00825D76"/>
    <w:rsid w:val="00827521"/>
    <w:rsid w:val="00830CE2"/>
    <w:rsid w:val="00830F99"/>
    <w:rsid w:val="008314B7"/>
    <w:rsid w:val="008328D1"/>
    <w:rsid w:val="008345A1"/>
    <w:rsid w:val="00835BD5"/>
    <w:rsid w:val="00835CF6"/>
    <w:rsid w:val="008364AC"/>
    <w:rsid w:val="00836838"/>
    <w:rsid w:val="0084129D"/>
    <w:rsid w:val="00844248"/>
    <w:rsid w:val="00844940"/>
    <w:rsid w:val="00847387"/>
    <w:rsid w:val="00847D60"/>
    <w:rsid w:val="008533EA"/>
    <w:rsid w:val="00853E90"/>
    <w:rsid w:val="008552CC"/>
    <w:rsid w:val="0085706E"/>
    <w:rsid w:val="008573FC"/>
    <w:rsid w:val="00857BC9"/>
    <w:rsid w:val="00865D49"/>
    <w:rsid w:val="00866D21"/>
    <w:rsid w:val="008716FA"/>
    <w:rsid w:val="00873155"/>
    <w:rsid w:val="00873885"/>
    <w:rsid w:val="008747DE"/>
    <w:rsid w:val="00874A22"/>
    <w:rsid w:val="008758EF"/>
    <w:rsid w:val="008767E4"/>
    <w:rsid w:val="00876B0E"/>
    <w:rsid w:val="00876B42"/>
    <w:rsid w:val="00880A19"/>
    <w:rsid w:val="008838DD"/>
    <w:rsid w:val="00884979"/>
    <w:rsid w:val="008859B2"/>
    <w:rsid w:val="00886821"/>
    <w:rsid w:val="0088747C"/>
    <w:rsid w:val="00887976"/>
    <w:rsid w:val="008907B2"/>
    <w:rsid w:val="00891A2B"/>
    <w:rsid w:val="008920DB"/>
    <w:rsid w:val="00894DD5"/>
    <w:rsid w:val="00895ABD"/>
    <w:rsid w:val="00897741"/>
    <w:rsid w:val="008A392A"/>
    <w:rsid w:val="008A5ACF"/>
    <w:rsid w:val="008A5EB1"/>
    <w:rsid w:val="008A7558"/>
    <w:rsid w:val="008B0901"/>
    <w:rsid w:val="008B112C"/>
    <w:rsid w:val="008B2AD2"/>
    <w:rsid w:val="008B3DF8"/>
    <w:rsid w:val="008B4C71"/>
    <w:rsid w:val="008B545C"/>
    <w:rsid w:val="008B7C39"/>
    <w:rsid w:val="008C15B0"/>
    <w:rsid w:val="008C2761"/>
    <w:rsid w:val="008C3528"/>
    <w:rsid w:val="008C3C43"/>
    <w:rsid w:val="008C3E11"/>
    <w:rsid w:val="008C4176"/>
    <w:rsid w:val="008C471B"/>
    <w:rsid w:val="008C6BAF"/>
    <w:rsid w:val="008D06F3"/>
    <w:rsid w:val="008D2596"/>
    <w:rsid w:val="008D2BB0"/>
    <w:rsid w:val="008D2FEA"/>
    <w:rsid w:val="008D3F3E"/>
    <w:rsid w:val="008D6B33"/>
    <w:rsid w:val="008E4ADC"/>
    <w:rsid w:val="008E6153"/>
    <w:rsid w:val="008E722F"/>
    <w:rsid w:val="008E73E5"/>
    <w:rsid w:val="008F06C3"/>
    <w:rsid w:val="008F1B65"/>
    <w:rsid w:val="008F7426"/>
    <w:rsid w:val="008F7B77"/>
    <w:rsid w:val="00900D29"/>
    <w:rsid w:val="009011C8"/>
    <w:rsid w:val="00901845"/>
    <w:rsid w:val="00903CCF"/>
    <w:rsid w:val="00904FC1"/>
    <w:rsid w:val="00906A82"/>
    <w:rsid w:val="00907F98"/>
    <w:rsid w:val="009126FA"/>
    <w:rsid w:val="00913E74"/>
    <w:rsid w:val="00914520"/>
    <w:rsid w:val="009145B0"/>
    <w:rsid w:val="00915189"/>
    <w:rsid w:val="00915FCE"/>
    <w:rsid w:val="009171A1"/>
    <w:rsid w:val="009213FF"/>
    <w:rsid w:val="0092160C"/>
    <w:rsid w:val="00927ADF"/>
    <w:rsid w:val="009333F3"/>
    <w:rsid w:val="009367B1"/>
    <w:rsid w:val="00936AA8"/>
    <w:rsid w:val="00944F19"/>
    <w:rsid w:val="009461B4"/>
    <w:rsid w:val="009472A3"/>
    <w:rsid w:val="009502AE"/>
    <w:rsid w:val="00951600"/>
    <w:rsid w:val="00951CD2"/>
    <w:rsid w:val="00952192"/>
    <w:rsid w:val="009524E7"/>
    <w:rsid w:val="009542E4"/>
    <w:rsid w:val="009552FD"/>
    <w:rsid w:val="00956594"/>
    <w:rsid w:val="00956971"/>
    <w:rsid w:val="00957491"/>
    <w:rsid w:val="00957B64"/>
    <w:rsid w:val="00960122"/>
    <w:rsid w:val="009625E0"/>
    <w:rsid w:val="0096527D"/>
    <w:rsid w:val="009654D3"/>
    <w:rsid w:val="00966FBA"/>
    <w:rsid w:val="00967200"/>
    <w:rsid w:val="009673F4"/>
    <w:rsid w:val="00970C68"/>
    <w:rsid w:val="00970F6E"/>
    <w:rsid w:val="009739CA"/>
    <w:rsid w:val="00974D9E"/>
    <w:rsid w:val="00976E57"/>
    <w:rsid w:val="00980C2F"/>
    <w:rsid w:val="00981A8F"/>
    <w:rsid w:val="009832DD"/>
    <w:rsid w:val="00983457"/>
    <w:rsid w:val="00983A16"/>
    <w:rsid w:val="00985BF0"/>
    <w:rsid w:val="00986078"/>
    <w:rsid w:val="00986388"/>
    <w:rsid w:val="00987FE6"/>
    <w:rsid w:val="009910A8"/>
    <w:rsid w:val="00994FE7"/>
    <w:rsid w:val="00996BBE"/>
    <w:rsid w:val="00996EA1"/>
    <w:rsid w:val="009A0D77"/>
    <w:rsid w:val="009A0F00"/>
    <w:rsid w:val="009A2F79"/>
    <w:rsid w:val="009A31F5"/>
    <w:rsid w:val="009A47C6"/>
    <w:rsid w:val="009A5902"/>
    <w:rsid w:val="009B2142"/>
    <w:rsid w:val="009B228C"/>
    <w:rsid w:val="009B3290"/>
    <w:rsid w:val="009B4604"/>
    <w:rsid w:val="009B6254"/>
    <w:rsid w:val="009B633F"/>
    <w:rsid w:val="009B6D2C"/>
    <w:rsid w:val="009B7452"/>
    <w:rsid w:val="009B784E"/>
    <w:rsid w:val="009B7A1A"/>
    <w:rsid w:val="009C0E72"/>
    <w:rsid w:val="009C14BF"/>
    <w:rsid w:val="009C1577"/>
    <w:rsid w:val="009C1F84"/>
    <w:rsid w:val="009C2071"/>
    <w:rsid w:val="009C2197"/>
    <w:rsid w:val="009C41C8"/>
    <w:rsid w:val="009D0163"/>
    <w:rsid w:val="009D1EB9"/>
    <w:rsid w:val="009D3337"/>
    <w:rsid w:val="009D49B5"/>
    <w:rsid w:val="009D4B08"/>
    <w:rsid w:val="009D56EA"/>
    <w:rsid w:val="009D6516"/>
    <w:rsid w:val="009E3699"/>
    <w:rsid w:val="009E3EC8"/>
    <w:rsid w:val="009E4FD0"/>
    <w:rsid w:val="009E5A1F"/>
    <w:rsid w:val="009E60BC"/>
    <w:rsid w:val="009E66D4"/>
    <w:rsid w:val="009E6848"/>
    <w:rsid w:val="009E6B0E"/>
    <w:rsid w:val="009E6C95"/>
    <w:rsid w:val="009F0745"/>
    <w:rsid w:val="009F1F35"/>
    <w:rsid w:val="009F4B96"/>
    <w:rsid w:val="009F624F"/>
    <w:rsid w:val="009F6263"/>
    <w:rsid w:val="009F7CDF"/>
    <w:rsid w:val="00A00394"/>
    <w:rsid w:val="00A0304F"/>
    <w:rsid w:val="00A05383"/>
    <w:rsid w:val="00A05589"/>
    <w:rsid w:val="00A05F2C"/>
    <w:rsid w:val="00A13B57"/>
    <w:rsid w:val="00A14125"/>
    <w:rsid w:val="00A16394"/>
    <w:rsid w:val="00A16DC5"/>
    <w:rsid w:val="00A17814"/>
    <w:rsid w:val="00A17C04"/>
    <w:rsid w:val="00A20B43"/>
    <w:rsid w:val="00A20EC4"/>
    <w:rsid w:val="00A20EE7"/>
    <w:rsid w:val="00A21996"/>
    <w:rsid w:val="00A22AD9"/>
    <w:rsid w:val="00A23DAC"/>
    <w:rsid w:val="00A23E92"/>
    <w:rsid w:val="00A24CF2"/>
    <w:rsid w:val="00A25BE1"/>
    <w:rsid w:val="00A27B17"/>
    <w:rsid w:val="00A31E3D"/>
    <w:rsid w:val="00A33567"/>
    <w:rsid w:val="00A345B9"/>
    <w:rsid w:val="00A347E9"/>
    <w:rsid w:val="00A34C18"/>
    <w:rsid w:val="00A34E9E"/>
    <w:rsid w:val="00A40108"/>
    <w:rsid w:val="00A404E2"/>
    <w:rsid w:val="00A424E9"/>
    <w:rsid w:val="00A443A3"/>
    <w:rsid w:val="00A44A38"/>
    <w:rsid w:val="00A46931"/>
    <w:rsid w:val="00A533BC"/>
    <w:rsid w:val="00A54401"/>
    <w:rsid w:val="00A55DC8"/>
    <w:rsid w:val="00A61E03"/>
    <w:rsid w:val="00A62101"/>
    <w:rsid w:val="00A62426"/>
    <w:rsid w:val="00A64306"/>
    <w:rsid w:val="00A64418"/>
    <w:rsid w:val="00A65411"/>
    <w:rsid w:val="00A66DA5"/>
    <w:rsid w:val="00A70234"/>
    <w:rsid w:val="00A76157"/>
    <w:rsid w:val="00A773A3"/>
    <w:rsid w:val="00A776CD"/>
    <w:rsid w:val="00A80EC3"/>
    <w:rsid w:val="00A833BD"/>
    <w:rsid w:val="00A87988"/>
    <w:rsid w:val="00A924AE"/>
    <w:rsid w:val="00A94987"/>
    <w:rsid w:val="00A94C01"/>
    <w:rsid w:val="00A951E2"/>
    <w:rsid w:val="00A95710"/>
    <w:rsid w:val="00A962E9"/>
    <w:rsid w:val="00A96E1B"/>
    <w:rsid w:val="00AA04F6"/>
    <w:rsid w:val="00AA0E9C"/>
    <w:rsid w:val="00AA1A54"/>
    <w:rsid w:val="00AA45C4"/>
    <w:rsid w:val="00AB0B66"/>
    <w:rsid w:val="00AB0C6B"/>
    <w:rsid w:val="00AB1C0C"/>
    <w:rsid w:val="00AB2A89"/>
    <w:rsid w:val="00AB441E"/>
    <w:rsid w:val="00AB49A1"/>
    <w:rsid w:val="00AB5595"/>
    <w:rsid w:val="00AB7234"/>
    <w:rsid w:val="00AC0483"/>
    <w:rsid w:val="00AC19D8"/>
    <w:rsid w:val="00AC2367"/>
    <w:rsid w:val="00AC2B4B"/>
    <w:rsid w:val="00AC2C67"/>
    <w:rsid w:val="00AC4CA5"/>
    <w:rsid w:val="00AC6567"/>
    <w:rsid w:val="00AC70C2"/>
    <w:rsid w:val="00AD01A1"/>
    <w:rsid w:val="00AD1DB2"/>
    <w:rsid w:val="00AD21F2"/>
    <w:rsid w:val="00AD4F3F"/>
    <w:rsid w:val="00AD5F38"/>
    <w:rsid w:val="00AD62BE"/>
    <w:rsid w:val="00AD6DDF"/>
    <w:rsid w:val="00AD7E1B"/>
    <w:rsid w:val="00AE1863"/>
    <w:rsid w:val="00AE226A"/>
    <w:rsid w:val="00AE26B4"/>
    <w:rsid w:val="00AE28E1"/>
    <w:rsid w:val="00AE2F43"/>
    <w:rsid w:val="00AE6B07"/>
    <w:rsid w:val="00AE7492"/>
    <w:rsid w:val="00AE7900"/>
    <w:rsid w:val="00AE7B3A"/>
    <w:rsid w:val="00AE7F6D"/>
    <w:rsid w:val="00AF0243"/>
    <w:rsid w:val="00AF03AA"/>
    <w:rsid w:val="00AF3F78"/>
    <w:rsid w:val="00AF4F79"/>
    <w:rsid w:val="00AF5DFE"/>
    <w:rsid w:val="00B0049B"/>
    <w:rsid w:val="00B008A4"/>
    <w:rsid w:val="00B01757"/>
    <w:rsid w:val="00B03745"/>
    <w:rsid w:val="00B039FC"/>
    <w:rsid w:val="00B0696B"/>
    <w:rsid w:val="00B13339"/>
    <w:rsid w:val="00B15434"/>
    <w:rsid w:val="00B15516"/>
    <w:rsid w:val="00B1577C"/>
    <w:rsid w:val="00B17AD9"/>
    <w:rsid w:val="00B2078A"/>
    <w:rsid w:val="00B21B4C"/>
    <w:rsid w:val="00B21D60"/>
    <w:rsid w:val="00B22C52"/>
    <w:rsid w:val="00B24753"/>
    <w:rsid w:val="00B247E3"/>
    <w:rsid w:val="00B25504"/>
    <w:rsid w:val="00B26B5E"/>
    <w:rsid w:val="00B30800"/>
    <w:rsid w:val="00B32CD9"/>
    <w:rsid w:val="00B34699"/>
    <w:rsid w:val="00B34E15"/>
    <w:rsid w:val="00B36BB8"/>
    <w:rsid w:val="00B36FF8"/>
    <w:rsid w:val="00B379D7"/>
    <w:rsid w:val="00B40827"/>
    <w:rsid w:val="00B43E96"/>
    <w:rsid w:val="00B44F62"/>
    <w:rsid w:val="00B47F2F"/>
    <w:rsid w:val="00B5037F"/>
    <w:rsid w:val="00B512B8"/>
    <w:rsid w:val="00B5139B"/>
    <w:rsid w:val="00B51B6F"/>
    <w:rsid w:val="00B51C9C"/>
    <w:rsid w:val="00B5366C"/>
    <w:rsid w:val="00B53E46"/>
    <w:rsid w:val="00B55747"/>
    <w:rsid w:val="00B55B43"/>
    <w:rsid w:val="00B55D7D"/>
    <w:rsid w:val="00B57499"/>
    <w:rsid w:val="00B5778E"/>
    <w:rsid w:val="00B62B3C"/>
    <w:rsid w:val="00B63D6E"/>
    <w:rsid w:val="00B642AA"/>
    <w:rsid w:val="00B658DC"/>
    <w:rsid w:val="00B70726"/>
    <w:rsid w:val="00B70F3A"/>
    <w:rsid w:val="00B71E9F"/>
    <w:rsid w:val="00B723D7"/>
    <w:rsid w:val="00B75161"/>
    <w:rsid w:val="00B77950"/>
    <w:rsid w:val="00B806FB"/>
    <w:rsid w:val="00B82948"/>
    <w:rsid w:val="00B8376A"/>
    <w:rsid w:val="00B845E3"/>
    <w:rsid w:val="00B92A46"/>
    <w:rsid w:val="00B92F82"/>
    <w:rsid w:val="00B9624F"/>
    <w:rsid w:val="00B966CE"/>
    <w:rsid w:val="00B975CD"/>
    <w:rsid w:val="00B976B6"/>
    <w:rsid w:val="00B976ED"/>
    <w:rsid w:val="00BA0635"/>
    <w:rsid w:val="00BA1DC9"/>
    <w:rsid w:val="00BA2DE3"/>
    <w:rsid w:val="00BA4D23"/>
    <w:rsid w:val="00BA4E2A"/>
    <w:rsid w:val="00BA54FD"/>
    <w:rsid w:val="00BA6AEF"/>
    <w:rsid w:val="00BB0D9B"/>
    <w:rsid w:val="00BB0E15"/>
    <w:rsid w:val="00BB15C5"/>
    <w:rsid w:val="00BB1BA3"/>
    <w:rsid w:val="00BB1CE8"/>
    <w:rsid w:val="00BB376E"/>
    <w:rsid w:val="00BB629C"/>
    <w:rsid w:val="00BB6938"/>
    <w:rsid w:val="00BC177F"/>
    <w:rsid w:val="00BC33E5"/>
    <w:rsid w:val="00BC34B9"/>
    <w:rsid w:val="00BC4713"/>
    <w:rsid w:val="00BD033B"/>
    <w:rsid w:val="00BD222F"/>
    <w:rsid w:val="00BD27A9"/>
    <w:rsid w:val="00BD2E9C"/>
    <w:rsid w:val="00BD5901"/>
    <w:rsid w:val="00BE358B"/>
    <w:rsid w:val="00BE3F72"/>
    <w:rsid w:val="00BE4A44"/>
    <w:rsid w:val="00BE7BE5"/>
    <w:rsid w:val="00BF241F"/>
    <w:rsid w:val="00BF3FA0"/>
    <w:rsid w:val="00BF47CC"/>
    <w:rsid w:val="00BF5DFA"/>
    <w:rsid w:val="00BF64AE"/>
    <w:rsid w:val="00BF6599"/>
    <w:rsid w:val="00BF7835"/>
    <w:rsid w:val="00C000E5"/>
    <w:rsid w:val="00C00556"/>
    <w:rsid w:val="00C02611"/>
    <w:rsid w:val="00C0313B"/>
    <w:rsid w:val="00C03D46"/>
    <w:rsid w:val="00C04EC7"/>
    <w:rsid w:val="00C058D8"/>
    <w:rsid w:val="00C05FD5"/>
    <w:rsid w:val="00C10D76"/>
    <w:rsid w:val="00C12122"/>
    <w:rsid w:val="00C132C2"/>
    <w:rsid w:val="00C13D27"/>
    <w:rsid w:val="00C149CE"/>
    <w:rsid w:val="00C15C74"/>
    <w:rsid w:val="00C16A48"/>
    <w:rsid w:val="00C2106E"/>
    <w:rsid w:val="00C21946"/>
    <w:rsid w:val="00C237A8"/>
    <w:rsid w:val="00C26C43"/>
    <w:rsid w:val="00C278BA"/>
    <w:rsid w:val="00C27C9B"/>
    <w:rsid w:val="00C30218"/>
    <w:rsid w:val="00C35746"/>
    <w:rsid w:val="00C35896"/>
    <w:rsid w:val="00C36B2D"/>
    <w:rsid w:val="00C37DA9"/>
    <w:rsid w:val="00C40783"/>
    <w:rsid w:val="00C4199C"/>
    <w:rsid w:val="00C42369"/>
    <w:rsid w:val="00C42774"/>
    <w:rsid w:val="00C43110"/>
    <w:rsid w:val="00C440E8"/>
    <w:rsid w:val="00C44452"/>
    <w:rsid w:val="00C4535F"/>
    <w:rsid w:val="00C50737"/>
    <w:rsid w:val="00C5078A"/>
    <w:rsid w:val="00C50DE7"/>
    <w:rsid w:val="00C52225"/>
    <w:rsid w:val="00C52462"/>
    <w:rsid w:val="00C531AE"/>
    <w:rsid w:val="00C56727"/>
    <w:rsid w:val="00C5724D"/>
    <w:rsid w:val="00C57E8A"/>
    <w:rsid w:val="00C600F5"/>
    <w:rsid w:val="00C60737"/>
    <w:rsid w:val="00C607B0"/>
    <w:rsid w:val="00C62B75"/>
    <w:rsid w:val="00C637CD"/>
    <w:rsid w:val="00C67C7D"/>
    <w:rsid w:val="00C702AA"/>
    <w:rsid w:val="00C71F8B"/>
    <w:rsid w:val="00C7228B"/>
    <w:rsid w:val="00C7277E"/>
    <w:rsid w:val="00C73B69"/>
    <w:rsid w:val="00C763EC"/>
    <w:rsid w:val="00C80E40"/>
    <w:rsid w:val="00C81571"/>
    <w:rsid w:val="00C8164F"/>
    <w:rsid w:val="00C81B4D"/>
    <w:rsid w:val="00C8224F"/>
    <w:rsid w:val="00C8320A"/>
    <w:rsid w:val="00C84E26"/>
    <w:rsid w:val="00C853D7"/>
    <w:rsid w:val="00C87A4E"/>
    <w:rsid w:val="00C9005A"/>
    <w:rsid w:val="00C91807"/>
    <w:rsid w:val="00C922A2"/>
    <w:rsid w:val="00C93835"/>
    <w:rsid w:val="00C93A8F"/>
    <w:rsid w:val="00C96162"/>
    <w:rsid w:val="00C96799"/>
    <w:rsid w:val="00C9698D"/>
    <w:rsid w:val="00CA0EBF"/>
    <w:rsid w:val="00CA1917"/>
    <w:rsid w:val="00CA22BC"/>
    <w:rsid w:val="00CA2482"/>
    <w:rsid w:val="00CA31E4"/>
    <w:rsid w:val="00CA5457"/>
    <w:rsid w:val="00CB0297"/>
    <w:rsid w:val="00CB21F6"/>
    <w:rsid w:val="00CB2B6A"/>
    <w:rsid w:val="00CB4618"/>
    <w:rsid w:val="00CB472F"/>
    <w:rsid w:val="00CB4EB3"/>
    <w:rsid w:val="00CB5132"/>
    <w:rsid w:val="00CB60F7"/>
    <w:rsid w:val="00CB6236"/>
    <w:rsid w:val="00CC2CD1"/>
    <w:rsid w:val="00CC34BA"/>
    <w:rsid w:val="00CC584A"/>
    <w:rsid w:val="00CC69D5"/>
    <w:rsid w:val="00CD0070"/>
    <w:rsid w:val="00CD06C8"/>
    <w:rsid w:val="00CD2F6A"/>
    <w:rsid w:val="00CD5C2B"/>
    <w:rsid w:val="00CE21C4"/>
    <w:rsid w:val="00CE3816"/>
    <w:rsid w:val="00CE409D"/>
    <w:rsid w:val="00CE4829"/>
    <w:rsid w:val="00CE5A49"/>
    <w:rsid w:val="00CE7612"/>
    <w:rsid w:val="00CF003D"/>
    <w:rsid w:val="00CF0CC6"/>
    <w:rsid w:val="00CF49C4"/>
    <w:rsid w:val="00CF5964"/>
    <w:rsid w:val="00CF650E"/>
    <w:rsid w:val="00CF6D63"/>
    <w:rsid w:val="00CF7D46"/>
    <w:rsid w:val="00D075E3"/>
    <w:rsid w:val="00D103CF"/>
    <w:rsid w:val="00D104A6"/>
    <w:rsid w:val="00D11728"/>
    <w:rsid w:val="00D1223F"/>
    <w:rsid w:val="00D14EEA"/>
    <w:rsid w:val="00D201DE"/>
    <w:rsid w:val="00D232CD"/>
    <w:rsid w:val="00D249D7"/>
    <w:rsid w:val="00D24D3E"/>
    <w:rsid w:val="00D257A4"/>
    <w:rsid w:val="00D309A0"/>
    <w:rsid w:val="00D30CA8"/>
    <w:rsid w:val="00D31B92"/>
    <w:rsid w:val="00D3704F"/>
    <w:rsid w:val="00D41DF0"/>
    <w:rsid w:val="00D41F98"/>
    <w:rsid w:val="00D43C15"/>
    <w:rsid w:val="00D5094C"/>
    <w:rsid w:val="00D51E25"/>
    <w:rsid w:val="00D52BE7"/>
    <w:rsid w:val="00D54578"/>
    <w:rsid w:val="00D56D9A"/>
    <w:rsid w:val="00D5720D"/>
    <w:rsid w:val="00D613E6"/>
    <w:rsid w:val="00D61A2F"/>
    <w:rsid w:val="00D63833"/>
    <w:rsid w:val="00D638F3"/>
    <w:rsid w:val="00D64CF7"/>
    <w:rsid w:val="00D65DA9"/>
    <w:rsid w:val="00D66CDB"/>
    <w:rsid w:val="00D67390"/>
    <w:rsid w:val="00D70250"/>
    <w:rsid w:val="00D707DC"/>
    <w:rsid w:val="00D70E47"/>
    <w:rsid w:val="00D71769"/>
    <w:rsid w:val="00D71EF7"/>
    <w:rsid w:val="00D73603"/>
    <w:rsid w:val="00D74C7A"/>
    <w:rsid w:val="00D751AA"/>
    <w:rsid w:val="00D77DE5"/>
    <w:rsid w:val="00D80884"/>
    <w:rsid w:val="00D819B9"/>
    <w:rsid w:val="00D81BEE"/>
    <w:rsid w:val="00D827C8"/>
    <w:rsid w:val="00D841E8"/>
    <w:rsid w:val="00D8468D"/>
    <w:rsid w:val="00D90667"/>
    <w:rsid w:val="00D936CB"/>
    <w:rsid w:val="00D945C3"/>
    <w:rsid w:val="00D953C8"/>
    <w:rsid w:val="00D971F9"/>
    <w:rsid w:val="00DA023E"/>
    <w:rsid w:val="00DA3B89"/>
    <w:rsid w:val="00DA42CE"/>
    <w:rsid w:val="00DA5978"/>
    <w:rsid w:val="00DA5CEC"/>
    <w:rsid w:val="00DA6410"/>
    <w:rsid w:val="00DA6E59"/>
    <w:rsid w:val="00DA7942"/>
    <w:rsid w:val="00DB0621"/>
    <w:rsid w:val="00DB1CEC"/>
    <w:rsid w:val="00DB26F4"/>
    <w:rsid w:val="00DB44E0"/>
    <w:rsid w:val="00DB4CC6"/>
    <w:rsid w:val="00DB4DC0"/>
    <w:rsid w:val="00DB559C"/>
    <w:rsid w:val="00DB56F3"/>
    <w:rsid w:val="00DB62D2"/>
    <w:rsid w:val="00DC0119"/>
    <w:rsid w:val="00DC1B57"/>
    <w:rsid w:val="00DC2299"/>
    <w:rsid w:val="00DC2A3C"/>
    <w:rsid w:val="00DC3E12"/>
    <w:rsid w:val="00DC454D"/>
    <w:rsid w:val="00DC481A"/>
    <w:rsid w:val="00DC52CC"/>
    <w:rsid w:val="00DC7126"/>
    <w:rsid w:val="00DD1347"/>
    <w:rsid w:val="00DD1C6B"/>
    <w:rsid w:val="00DD34E6"/>
    <w:rsid w:val="00DD45F3"/>
    <w:rsid w:val="00DD4AF1"/>
    <w:rsid w:val="00DD52CF"/>
    <w:rsid w:val="00DD7A48"/>
    <w:rsid w:val="00DE0B70"/>
    <w:rsid w:val="00DE1119"/>
    <w:rsid w:val="00DE3B42"/>
    <w:rsid w:val="00DE3B70"/>
    <w:rsid w:val="00DE5E14"/>
    <w:rsid w:val="00DE6BBB"/>
    <w:rsid w:val="00DF0303"/>
    <w:rsid w:val="00DF151C"/>
    <w:rsid w:val="00DF15CB"/>
    <w:rsid w:val="00DF3246"/>
    <w:rsid w:val="00DF48C1"/>
    <w:rsid w:val="00E002F0"/>
    <w:rsid w:val="00E0236D"/>
    <w:rsid w:val="00E0316A"/>
    <w:rsid w:val="00E042CA"/>
    <w:rsid w:val="00E0597A"/>
    <w:rsid w:val="00E07230"/>
    <w:rsid w:val="00E111F3"/>
    <w:rsid w:val="00E11F1A"/>
    <w:rsid w:val="00E13D28"/>
    <w:rsid w:val="00E160EB"/>
    <w:rsid w:val="00E1621F"/>
    <w:rsid w:val="00E166C0"/>
    <w:rsid w:val="00E17529"/>
    <w:rsid w:val="00E17BE0"/>
    <w:rsid w:val="00E2018C"/>
    <w:rsid w:val="00E22174"/>
    <w:rsid w:val="00E222A4"/>
    <w:rsid w:val="00E2468A"/>
    <w:rsid w:val="00E268FA"/>
    <w:rsid w:val="00E307E3"/>
    <w:rsid w:val="00E3279D"/>
    <w:rsid w:val="00E359CF"/>
    <w:rsid w:val="00E35E18"/>
    <w:rsid w:val="00E370E3"/>
    <w:rsid w:val="00E37123"/>
    <w:rsid w:val="00E40E0D"/>
    <w:rsid w:val="00E4625B"/>
    <w:rsid w:val="00E46571"/>
    <w:rsid w:val="00E50C8E"/>
    <w:rsid w:val="00E51CF6"/>
    <w:rsid w:val="00E52D46"/>
    <w:rsid w:val="00E53089"/>
    <w:rsid w:val="00E54C90"/>
    <w:rsid w:val="00E6287C"/>
    <w:rsid w:val="00E637A5"/>
    <w:rsid w:val="00E65087"/>
    <w:rsid w:val="00E651B3"/>
    <w:rsid w:val="00E67B60"/>
    <w:rsid w:val="00E70E13"/>
    <w:rsid w:val="00E7234E"/>
    <w:rsid w:val="00E74445"/>
    <w:rsid w:val="00E74F04"/>
    <w:rsid w:val="00E753CF"/>
    <w:rsid w:val="00E755DC"/>
    <w:rsid w:val="00E75FE1"/>
    <w:rsid w:val="00E76FED"/>
    <w:rsid w:val="00E77058"/>
    <w:rsid w:val="00E81E3C"/>
    <w:rsid w:val="00E8494F"/>
    <w:rsid w:val="00E87274"/>
    <w:rsid w:val="00E8744C"/>
    <w:rsid w:val="00E905E6"/>
    <w:rsid w:val="00E9089D"/>
    <w:rsid w:val="00E931AB"/>
    <w:rsid w:val="00E93AAF"/>
    <w:rsid w:val="00EA0A21"/>
    <w:rsid w:val="00EA48B8"/>
    <w:rsid w:val="00EA4A4E"/>
    <w:rsid w:val="00EA4CCD"/>
    <w:rsid w:val="00EA601A"/>
    <w:rsid w:val="00EA7BEF"/>
    <w:rsid w:val="00EA7F3C"/>
    <w:rsid w:val="00EB0052"/>
    <w:rsid w:val="00EB0155"/>
    <w:rsid w:val="00EB05E2"/>
    <w:rsid w:val="00EB17A3"/>
    <w:rsid w:val="00EB1DEC"/>
    <w:rsid w:val="00EB24CB"/>
    <w:rsid w:val="00EB2F0B"/>
    <w:rsid w:val="00EB3AF2"/>
    <w:rsid w:val="00EB49B8"/>
    <w:rsid w:val="00EB66A8"/>
    <w:rsid w:val="00EC270B"/>
    <w:rsid w:val="00EC2F7F"/>
    <w:rsid w:val="00EC3E33"/>
    <w:rsid w:val="00EC424D"/>
    <w:rsid w:val="00ED39A8"/>
    <w:rsid w:val="00ED403A"/>
    <w:rsid w:val="00ED70F9"/>
    <w:rsid w:val="00ED7C0E"/>
    <w:rsid w:val="00EE00B9"/>
    <w:rsid w:val="00EE0395"/>
    <w:rsid w:val="00EE17C8"/>
    <w:rsid w:val="00EE2E8C"/>
    <w:rsid w:val="00EE4D29"/>
    <w:rsid w:val="00EE52A8"/>
    <w:rsid w:val="00EE6BFF"/>
    <w:rsid w:val="00EF1E4E"/>
    <w:rsid w:val="00EF2DA2"/>
    <w:rsid w:val="00EF53A0"/>
    <w:rsid w:val="00EF6655"/>
    <w:rsid w:val="00EF7BDF"/>
    <w:rsid w:val="00F00574"/>
    <w:rsid w:val="00F00978"/>
    <w:rsid w:val="00F03EAD"/>
    <w:rsid w:val="00F048CF"/>
    <w:rsid w:val="00F05BF5"/>
    <w:rsid w:val="00F06F57"/>
    <w:rsid w:val="00F12F6A"/>
    <w:rsid w:val="00F17709"/>
    <w:rsid w:val="00F179CC"/>
    <w:rsid w:val="00F21C00"/>
    <w:rsid w:val="00F242B7"/>
    <w:rsid w:val="00F246C5"/>
    <w:rsid w:val="00F26128"/>
    <w:rsid w:val="00F27268"/>
    <w:rsid w:val="00F30DD3"/>
    <w:rsid w:val="00F31BD4"/>
    <w:rsid w:val="00F322DF"/>
    <w:rsid w:val="00F34C77"/>
    <w:rsid w:val="00F3598C"/>
    <w:rsid w:val="00F35DCA"/>
    <w:rsid w:val="00F37FE5"/>
    <w:rsid w:val="00F41091"/>
    <w:rsid w:val="00F415BB"/>
    <w:rsid w:val="00F42484"/>
    <w:rsid w:val="00F424A1"/>
    <w:rsid w:val="00F42CC9"/>
    <w:rsid w:val="00F43038"/>
    <w:rsid w:val="00F44123"/>
    <w:rsid w:val="00F46F3D"/>
    <w:rsid w:val="00F517A7"/>
    <w:rsid w:val="00F51B9B"/>
    <w:rsid w:val="00F53BFD"/>
    <w:rsid w:val="00F54004"/>
    <w:rsid w:val="00F55679"/>
    <w:rsid w:val="00F5625F"/>
    <w:rsid w:val="00F565B7"/>
    <w:rsid w:val="00F570A2"/>
    <w:rsid w:val="00F57A7E"/>
    <w:rsid w:val="00F60410"/>
    <w:rsid w:val="00F70847"/>
    <w:rsid w:val="00F71AB3"/>
    <w:rsid w:val="00F75C35"/>
    <w:rsid w:val="00F760C1"/>
    <w:rsid w:val="00F80869"/>
    <w:rsid w:val="00F81984"/>
    <w:rsid w:val="00F81CAC"/>
    <w:rsid w:val="00F8233B"/>
    <w:rsid w:val="00F83B22"/>
    <w:rsid w:val="00F86DC3"/>
    <w:rsid w:val="00F935FD"/>
    <w:rsid w:val="00F954D1"/>
    <w:rsid w:val="00F95AF8"/>
    <w:rsid w:val="00FA1A57"/>
    <w:rsid w:val="00FA2032"/>
    <w:rsid w:val="00FA4C41"/>
    <w:rsid w:val="00FA6D6C"/>
    <w:rsid w:val="00FA7B87"/>
    <w:rsid w:val="00FB0EED"/>
    <w:rsid w:val="00FB1D45"/>
    <w:rsid w:val="00FB2680"/>
    <w:rsid w:val="00FB3906"/>
    <w:rsid w:val="00FB3F9D"/>
    <w:rsid w:val="00FB5ED9"/>
    <w:rsid w:val="00FC06D2"/>
    <w:rsid w:val="00FC0C4E"/>
    <w:rsid w:val="00FC1D63"/>
    <w:rsid w:val="00FC3422"/>
    <w:rsid w:val="00FC3E3F"/>
    <w:rsid w:val="00FC64D5"/>
    <w:rsid w:val="00FD037D"/>
    <w:rsid w:val="00FD0569"/>
    <w:rsid w:val="00FD0F31"/>
    <w:rsid w:val="00FD2ED7"/>
    <w:rsid w:val="00FD351B"/>
    <w:rsid w:val="00FD4036"/>
    <w:rsid w:val="00FD472F"/>
    <w:rsid w:val="00FD57CF"/>
    <w:rsid w:val="00FD6A79"/>
    <w:rsid w:val="00FD7AA5"/>
    <w:rsid w:val="00FE5FAB"/>
    <w:rsid w:val="00FE6900"/>
    <w:rsid w:val="00FE7BFF"/>
    <w:rsid w:val="00FF0AB0"/>
    <w:rsid w:val="00FF1A55"/>
    <w:rsid w:val="00FF2A70"/>
    <w:rsid w:val="00FF60D9"/>
    <w:rsid w:val="00FF6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5BF40"/>
  <w15:chartTrackingRefBased/>
  <w15:docId w15:val="{7D044D77-A538-0F4E-8CAA-9D49D14E1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sManuscriptBody">
    <w:name w:val="James' Manuscript Body"/>
    <w:basedOn w:val="Normal"/>
    <w:qFormat/>
    <w:rsid w:val="00DA023E"/>
    <w:pPr>
      <w:spacing w:line="480" w:lineRule="auto"/>
      <w:jc w:val="both"/>
    </w:pPr>
    <w:rPr>
      <w:rFonts w:ascii="Times New Roman" w:hAnsi="Times New Roman"/>
    </w:rPr>
  </w:style>
  <w:style w:type="character" w:styleId="LineNumber">
    <w:name w:val="line number"/>
    <w:basedOn w:val="DefaultParagraphFont"/>
    <w:uiPriority w:val="99"/>
    <w:unhideWhenUsed/>
    <w:rsid w:val="00DA023E"/>
    <w:rPr>
      <w:rFonts w:ascii="Times" w:hAnsi="Times"/>
    </w:rPr>
  </w:style>
  <w:style w:type="character" w:styleId="PlaceholderText">
    <w:name w:val="Placeholder Text"/>
    <w:basedOn w:val="DefaultParagraphFont"/>
    <w:uiPriority w:val="99"/>
    <w:semiHidden/>
    <w:rsid w:val="005E4F2C"/>
    <w:rPr>
      <w:color w:val="808080"/>
    </w:rPr>
  </w:style>
  <w:style w:type="paragraph" w:styleId="NormalWeb">
    <w:name w:val="Normal (Web)"/>
    <w:basedOn w:val="Normal"/>
    <w:uiPriority w:val="99"/>
    <w:semiHidden/>
    <w:unhideWhenUsed/>
    <w:rsid w:val="006E1A74"/>
    <w:pPr>
      <w:spacing w:before="100" w:beforeAutospacing="1" w:after="100" w:afterAutospacing="1"/>
    </w:pPr>
    <w:rPr>
      <w:rFonts w:ascii="Times New Roman" w:eastAsia="Times New Roman" w:hAnsi="Times New Roman" w:cs="Times New Roman"/>
      <w:lang w:val="en-CA"/>
    </w:rPr>
  </w:style>
  <w:style w:type="paragraph" w:styleId="Header">
    <w:name w:val="header"/>
    <w:basedOn w:val="Normal"/>
    <w:link w:val="HeaderChar"/>
    <w:uiPriority w:val="99"/>
    <w:unhideWhenUsed/>
    <w:rsid w:val="004F7AB3"/>
    <w:pPr>
      <w:tabs>
        <w:tab w:val="center" w:pos="4680"/>
        <w:tab w:val="right" w:pos="9360"/>
      </w:tabs>
    </w:pPr>
  </w:style>
  <w:style w:type="character" w:customStyle="1" w:styleId="HeaderChar">
    <w:name w:val="Header Char"/>
    <w:basedOn w:val="DefaultParagraphFont"/>
    <w:link w:val="Header"/>
    <w:uiPriority w:val="99"/>
    <w:rsid w:val="004F7AB3"/>
  </w:style>
  <w:style w:type="paragraph" w:styleId="Footer">
    <w:name w:val="footer"/>
    <w:basedOn w:val="Normal"/>
    <w:link w:val="FooterChar"/>
    <w:uiPriority w:val="99"/>
    <w:unhideWhenUsed/>
    <w:rsid w:val="004F7AB3"/>
    <w:pPr>
      <w:tabs>
        <w:tab w:val="center" w:pos="4680"/>
        <w:tab w:val="right" w:pos="9360"/>
      </w:tabs>
    </w:pPr>
  </w:style>
  <w:style w:type="character" w:customStyle="1" w:styleId="FooterChar">
    <w:name w:val="Footer Char"/>
    <w:basedOn w:val="DefaultParagraphFont"/>
    <w:link w:val="Footer"/>
    <w:uiPriority w:val="99"/>
    <w:rsid w:val="004F7AB3"/>
  </w:style>
  <w:style w:type="table" w:styleId="TableGrid">
    <w:name w:val="Table Grid"/>
    <w:basedOn w:val="TableNormal"/>
    <w:uiPriority w:val="39"/>
    <w:rsid w:val="009F62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C1E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C1E22"/>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7DBE"/>
    <w:rPr>
      <w:sz w:val="18"/>
      <w:szCs w:val="18"/>
    </w:rPr>
  </w:style>
  <w:style w:type="paragraph" w:styleId="CommentText">
    <w:name w:val="annotation text"/>
    <w:basedOn w:val="Normal"/>
    <w:link w:val="CommentTextChar"/>
    <w:uiPriority w:val="99"/>
    <w:unhideWhenUsed/>
    <w:rsid w:val="00727DBE"/>
  </w:style>
  <w:style w:type="character" w:customStyle="1" w:styleId="CommentTextChar">
    <w:name w:val="Comment Text Char"/>
    <w:basedOn w:val="DefaultParagraphFont"/>
    <w:link w:val="CommentText"/>
    <w:uiPriority w:val="99"/>
    <w:rsid w:val="00727DBE"/>
  </w:style>
  <w:style w:type="paragraph" w:styleId="CommentSubject">
    <w:name w:val="annotation subject"/>
    <w:basedOn w:val="CommentText"/>
    <w:next w:val="CommentText"/>
    <w:link w:val="CommentSubjectChar"/>
    <w:uiPriority w:val="99"/>
    <w:semiHidden/>
    <w:unhideWhenUsed/>
    <w:rsid w:val="00727DBE"/>
    <w:rPr>
      <w:b/>
      <w:bCs/>
      <w:sz w:val="20"/>
      <w:szCs w:val="20"/>
    </w:rPr>
  </w:style>
  <w:style w:type="character" w:customStyle="1" w:styleId="CommentSubjectChar">
    <w:name w:val="Comment Subject Char"/>
    <w:basedOn w:val="CommentTextChar"/>
    <w:link w:val="CommentSubject"/>
    <w:uiPriority w:val="99"/>
    <w:semiHidden/>
    <w:rsid w:val="00727DBE"/>
    <w:rPr>
      <w:b/>
      <w:bCs/>
      <w:sz w:val="20"/>
      <w:szCs w:val="20"/>
    </w:rPr>
  </w:style>
  <w:style w:type="paragraph" w:styleId="Revision">
    <w:name w:val="Revision"/>
    <w:hidden/>
    <w:uiPriority w:val="99"/>
    <w:semiHidden/>
    <w:rsid w:val="00616B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7365">
      <w:bodyDiv w:val="1"/>
      <w:marLeft w:val="0"/>
      <w:marRight w:val="0"/>
      <w:marTop w:val="0"/>
      <w:marBottom w:val="0"/>
      <w:divBdr>
        <w:top w:val="none" w:sz="0" w:space="0" w:color="auto"/>
        <w:left w:val="none" w:sz="0" w:space="0" w:color="auto"/>
        <w:bottom w:val="none" w:sz="0" w:space="0" w:color="auto"/>
        <w:right w:val="none" w:sz="0" w:space="0" w:color="auto"/>
      </w:divBdr>
    </w:div>
    <w:div w:id="161165671">
      <w:bodyDiv w:val="1"/>
      <w:marLeft w:val="0"/>
      <w:marRight w:val="0"/>
      <w:marTop w:val="0"/>
      <w:marBottom w:val="0"/>
      <w:divBdr>
        <w:top w:val="none" w:sz="0" w:space="0" w:color="auto"/>
        <w:left w:val="none" w:sz="0" w:space="0" w:color="auto"/>
        <w:bottom w:val="none" w:sz="0" w:space="0" w:color="auto"/>
        <w:right w:val="none" w:sz="0" w:space="0" w:color="auto"/>
      </w:divBdr>
    </w:div>
    <w:div w:id="174921694">
      <w:bodyDiv w:val="1"/>
      <w:marLeft w:val="0"/>
      <w:marRight w:val="0"/>
      <w:marTop w:val="0"/>
      <w:marBottom w:val="0"/>
      <w:divBdr>
        <w:top w:val="none" w:sz="0" w:space="0" w:color="auto"/>
        <w:left w:val="none" w:sz="0" w:space="0" w:color="auto"/>
        <w:bottom w:val="none" w:sz="0" w:space="0" w:color="auto"/>
        <w:right w:val="none" w:sz="0" w:space="0" w:color="auto"/>
      </w:divBdr>
    </w:div>
    <w:div w:id="274875861">
      <w:bodyDiv w:val="1"/>
      <w:marLeft w:val="0"/>
      <w:marRight w:val="0"/>
      <w:marTop w:val="0"/>
      <w:marBottom w:val="0"/>
      <w:divBdr>
        <w:top w:val="none" w:sz="0" w:space="0" w:color="auto"/>
        <w:left w:val="none" w:sz="0" w:space="0" w:color="auto"/>
        <w:bottom w:val="none" w:sz="0" w:space="0" w:color="auto"/>
        <w:right w:val="none" w:sz="0" w:space="0" w:color="auto"/>
      </w:divBdr>
      <w:divsChild>
        <w:div w:id="159464656">
          <w:marLeft w:val="0"/>
          <w:marRight w:val="0"/>
          <w:marTop w:val="0"/>
          <w:marBottom w:val="0"/>
          <w:divBdr>
            <w:top w:val="none" w:sz="0" w:space="0" w:color="auto"/>
            <w:left w:val="none" w:sz="0" w:space="0" w:color="auto"/>
            <w:bottom w:val="none" w:sz="0" w:space="0" w:color="auto"/>
            <w:right w:val="none" w:sz="0" w:space="0" w:color="auto"/>
          </w:divBdr>
          <w:divsChild>
            <w:div w:id="1471828361">
              <w:marLeft w:val="0"/>
              <w:marRight w:val="0"/>
              <w:marTop w:val="0"/>
              <w:marBottom w:val="0"/>
              <w:divBdr>
                <w:top w:val="none" w:sz="0" w:space="0" w:color="auto"/>
                <w:left w:val="none" w:sz="0" w:space="0" w:color="auto"/>
                <w:bottom w:val="none" w:sz="0" w:space="0" w:color="auto"/>
                <w:right w:val="none" w:sz="0" w:space="0" w:color="auto"/>
              </w:divBdr>
              <w:divsChild>
                <w:div w:id="3065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93417">
      <w:bodyDiv w:val="1"/>
      <w:marLeft w:val="0"/>
      <w:marRight w:val="0"/>
      <w:marTop w:val="0"/>
      <w:marBottom w:val="0"/>
      <w:divBdr>
        <w:top w:val="none" w:sz="0" w:space="0" w:color="auto"/>
        <w:left w:val="none" w:sz="0" w:space="0" w:color="auto"/>
        <w:bottom w:val="none" w:sz="0" w:space="0" w:color="auto"/>
        <w:right w:val="none" w:sz="0" w:space="0" w:color="auto"/>
      </w:divBdr>
    </w:div>
    <w:div w:id="367994995">
      <w:bodyDiv w:val="1"/>
      <w:marLeft w:val="0"/>
      <w:marRight w:val="0"/>
      <w:marTop w:val="0"/>
      <w:marBottom w:val="0"/>
      <w:divBdr>
        <w:top w:val="none" w:sz="0" w:space="0" w:color="auto"/>
        <w:left w:val="none" w:sz="0" w:space="0" w:color="auto"/>
        <w:bottom w:val="none" w:sz="0" w:space="0" w:color="auto"/>
        <w:right w:val="none" w:sz="0" w:space="0" w:color="auto"/>
      </w:divBdr>
    </w:div>
    <w:div w:id="538204812">
      <w:bodyDiv w:val="1"/>
      <w:marLeft w:val="0"/>
      <w:marRight w:val="0"/>
      <w:marTop w:val="0"/>
      <w:marBottom w:val="0"/>
      <w:divBdr>
        <w:top w:val="none" w:sz="0" w:space="0" w:color="auto"/>
        <w:left w:val="none" w:sz="0" w:space="0" w:color="auto"/>
        <w:bottom w:val="none" w:sz="0" w:space="0" w:color="auto"/>
        <w:right w:val="none" w:sz="0" w:space="0" w:color="auto"/>
      </w:divBdr>
    </w:div>
    <w:div w:id="559024078">
      <w:bodyDiv w:val="1"/>
      <w:marLeft w:val="0"/>
      <w:marRight w:val="0"/>
      <w:marTop w:val="0"/>
      <w:marBottom w:val="0"/>
      <w:divBdr>
        <w:top w:val="none" w:sz="0" w:space="0" w:color="auto"/>
        <w:left w:val="none" w:sz="0" w:space="0" w:color="auto"/>
        <w:bottom w:val="none" w:sz="0" w:space="0" w:color="auto"/>
        <w:right w:val="none" w:sz="0" w:space="0" w:color="auto"/>
      </w:divBdr>
    </w:div>
    <w:div w:id="567300148">
      <w:bodyDiv w:val="1"/>
      <w:marLeft w:val="0"/>
      <w:marRight w:val="0"/>
      <w:marTop w:val="0"/>
      <w:marBottom w:val="0"/>
      <w:divBdr>
        <w:top w:val="none" w:sz="0" w:space="0" w:color="auto"/>
        <w:left w:val="none" w:sz="0" w:space="0" w:color="auto"/>
        <w:bottom w:val="none" w:sz="0" w:space="0" w:color="auto"/>
        <w:right w:val="none" w:sz="0" w:space="0" w:color="auto"/>
      </w:divBdr>
    </w:div>
    <w:div w:id="676344271">
      <w:bodyDiv w:val="1"/>
      <w:marLeft w:val="0"/>
      <w:marRight w:val="0"/>
      <w:marTop w:val="0"/>
      <w:marBottom w:val="0"/>
      <w:divBdr>
        <w:top w:val="none" w:sz="0" w:space="0" w:color="auto"/>
        <w:left w:val="none" w:sz="0" w:space="0" w:color="auto"/>
        <w:bottom w:val="none" w:sz="0" w:space="0" w:color="auto"/>
        <w:right w:val="none" w:sz="0" w:space="0" w:color="auto"/>
      </w:divBdr>
    </w:div>
    <w:div w:id="821434833">
      <w:bodyDiv w:val="1"/>
      <w:marLeft w:val="0"/>
      <w:marRight w:val="0"/>
      <w:marTop w:val="0"/>
      <w:marBottom w:val="0"/>
      <w:divBdr>
        <w:top w:val="none" w:sz="0" w:space="0" w:color="auto"/>
        <w:left w:val="none" w:sz="0" w:space="0" w:color="auto"/>
        <w:bottom w:val="none" w:sz="0" w:space="0" w:color="auto"/>
        <w:right w:val="none" w:sz="0" w:space="0" w:color="auto"/>
      </w:divBdr>
    </w:div>
    <w:div w:id="839351721">
      <w:bodyDiv w:val="1"/>
      <w:marLeft w:val="0"/>
      <w:marRight w:val="0"/>
      <w:marTop w:val="0"/>
      <w:marBottom w:val="0"/>
      <w:divBdr>
        <w:top w:val="none" w:sz="0" w:space="0" w:color="auto"/>
        <w:left w:val="none" w:sz="0" w:space="0" w:color="auto"/>
        <w:bottom w:val="none" w:sz="0" w:space="0" w:color="auto"/>
        <w:right w:val="none" w:sz="0" w:space="0" w:color="auto"/>
      </w:divBdr>
    </w:div>
    <w:div w:id="904797600">
      <w:bodyDiv w:val="1"/>
      <w:marLeft w:val="0"/>
      <w:marRight w:val="0"/>
      <w:marTop w:val="0"/>
      <w:marBottom w:val="0"/>
      <w:divBdr>
        <w:top w:val="none" w:sz="0" w:space="0" w:color="auto"/>
        <w:left w:val="none" w:sz="0" w:space="0" w:color="auto"/>
        <w:bottom w:val="none" w:sz="0" w:space="0" w:color="auto"/>
        <w:right w:val="none" w:sz="0" w:space="0" w:color="auto"/>
      </w:divBdr>
    </w:div>
    <w:div w:id="930504475">
      <w:bodyDiv w:val="1"/>
      <w:marLeft w:val="0"/>
      <w:marRight w:val="0"/>
      <w:marTop w:val="0"/>
      <w:marBottom w:val="0"/>
      <w:divBdr>
        <w:top w:val="none" w:sz="0" w:space="0" w:color="auto"/>
        <w:left w:val="none" w:sz="0" w:space="0" w:color="auto"/>
        <w:bottom w:val="none" w:sz="0" w:space="0" w:color="auto"/>
        <w:right w:val="none" w:sz="0" w:space="0" w:color="auto"/>
      </w:divBdr>
    </w:div>
    <w:div w:id="1237403393">
      <w:bodyDiv w:val="1"/>
      <w:marLeft w:val="0"/>
      <w:marRight w:val="0"/>
      <w:marTop w:val="0"/>
      <w:marBottom w:val="0"/>
      <w:divBdr>
        <w:top w:val="none" w:sz="0" w:space="0" w:color="auto"/>
        <w:left w:val="none" w:sz="0" w:space="0" w:color="auto"/>
        <w:bottom w:val="none" w:sz="0" w:space="0" w:color="auto"/>
        <w:right w:val="none" w:sz="0" w:space="0" w:color="auto"/>
      </w:divBdr>
    </w:div>
    <w:div w:id="1455367060">
      <w:bodyDiv w:val="1"/>
      <w:marLeft w:val="0"/>
      <w:marRight w:val="0"/>
      <w:marTop w:val="0"/>
      <w:marBottom w:val="0"/>
      <w:divBdr>
        <w:top w:val="none" w:sz="0" w:space="0" w:color="auto"/>
        <w:left w:val="none" w:sz="0" w:space="0" w:color="auto"/>
        <w:bottom w:val="none" w:sz="0" w:space="0" w:color="auto"/>
        <w:right w:val="none" w:sz="0" w:space="0" w:color="auto"/>
      </w:divBdr>
    </w:div>
    <w:div w:id="1464154349">
      <w:bodyDiv w:val="1"/>
      <w:marLeft w:val="0"/>
      <w:marRight w:val="0"/>
      <w:marTop w:val="0"/>
      <w:marBottom w:val="0"/>
      <w:divBdr>
        <w:top w:val="none" w:sz="0" w:space="0" w:color="auto"/>
        <w:left w:val="none" w:sz="0" w:space="0" w:color="auto"/>
        <w:bottom w:val="none" w:sz="0" w:space="0" w:color="auto"/>
        <w:right w:val="none" w:sz="0" w:space="0" w:color="auto"/>
      </w:divBdr>
    </w:div>
    <w:div w:id="1519392646">
      <w:bodyDiv w:val="1"/>
      <w:marLeft w:val="0"/>
      <w:marRight w:val="0"/>
      <w:marTop w:val="0"/>
      <w:marBottom w:val="0"/>
      <w:divBdr>
        <w:top w:val="none" w:sz="0" w:space="0" w:color="auto"/>
        <w:left w:val="none" w:sz="0" w:space="0" w:color="auto"/>
        <w:bottom w:val="none" w:sz="0" w:space="0" w:color="auto"/>
        <w:right w:val="none" w:sz="0" w:space="0" w:color="auto"/>
      </w:divBdr>
    </w:div>
    <w:div w:id="1532382459">
      <w:bodyDiv w:val="1"/>
      <w:marLeft w:val="0"/>
      <w:marRight w:val="0"/>
      <w:marTop w:val="0"/>
      <w:marBottom w:val="0"/>
      <w:divBdr>
        <w:top w:val="none" w:sz="0" w:space="0" w:color="auto"/>
        <w:left w:val="none" w:sz="0" w:space="0" w:color="auto"/>
        <w:bottom w:val="none" w:sz="0" w:space="0" w:color="auto"/>
        <w:right w:val="none" w:sz="0" w:space="0" w:color="auto"/>
      </w:divBdr>
    </w:div>
    <w:div w:id="1543904481">
      <w:bodyDiv w:val="1"/>
      <w:marLeft w:val="0"/>
      <w:marRight w:val="0"/>
      <w:marTop w:val="0"/>
      <w:marBottom w:val="0"/>
      <w:divBdr>
        <w:top w:val="none" w:sz="0" w:space="0" w:color="auto"/>
        <w:left w:val="none" w:sz="0" w:space="0" w:color="auto"/>
        <w:bottom w:val="none" w:sz="0" w:space="0" w:color="auto"/>
        <w:right w:val="none" w:sz="0" w:space="0" w:color="auto"/>
      </w:divBdr>
    </w:div>
    <w:div w:id="1559245356">
      <w:bodyDiv w:val="1"/>
      <w:marLeft w:val="0"/>
      <w:marRight w:val="0"/>
      <w:marTop w:val="0"/>
      <w:marBottom w:val="0"/>
      <w:divBdr>
        <w:top w:val="none" w:sz="0" w:space="0" w:color="auto"/>
        <w:left w:val="none" w:sz="0" w:space="0" w:color="auto"/>
        <w:bottom w:val="none" w:sz="0" w:space="0" w:color="auto"/>
        <w:right w:val="none" w:sz="0" w:space="0" w:color="auto"/>
      </w:divBdr>
    </w:div>
    <w:div w:id="1625690057">
      <w:bodyDiv w:val="1"/>
      <w:marLeft w:val="0"/>
      <w:marRight w:val="0"/>
      <w:marTop w:val="0"/>
      <w:marBottom w:val="0"/>
      <w:divBdr>
        <w:top w:val="none" w:sz="0" w:space="0" w:color="auto"/>
        <w:left w:val="none" w:sz="0" w:space="0" w:color="auto"/>
        <w:bottom w:val="none" w:sz="0" w:space="0" w:color="auto"/>
        <w:right w:val="none" w:sz="0" w:space="0" w:color="auto"/>
      </w:divBdr>
    </w:div>
    <w:div w:id="1839812245">
      <w:bodyDiv w:val="1"/>
      <w:marLeft w:val="0"/>
      <w:marRight w:val="0"/>
      <w:marTop w:val="0"/>
      <w:marBottom w:val="0"/>
      <w:divBdr>
        <w:top w:val="none" w:sz="0" w:space="0" w:color="auto"/>
        <w:left w:val="none" w:sz="0" w:space="0" w:color="auto"/>
        <w:bottom w:val="none" w:sz="0" w:space="0" w:color="auto"/>
        <w:right w:val="none" w:sz="0" w:space="0" w:color="auto"/>
      </w:divBdr>
    </w:div>
    <w:div w:id="1868133462">
      <w:bodyDiv w:val="1"/>
      <w:marLeft w:val="0"/>
      <w:marRight w:val="0"/>
      <w:marTop w:val="0"/>
      <w:marBottom w:val="0"/>
      <w:divBdr>
        <w:top w:val="none" w:sz="0" w:space="0" w:color="auto"/>
        <w:left w:val="none" w:sz="0" w:space="0" w:color="auto"/>
        <w:bottom w:val="none" w:sz="0" w:space="0" w:color="auto"/>
        <w:right w:val="none" w:sz="0" w:space="0" w:color="auto"/>
      </w:divBdr>
    </w:div>
    <w:div w:id="1929001606">
      <w:bodyDiv w:val="1"/>
      <w:marLeft w:val="0"/>
      <w:marRight w:val="0"/>
      <w:marTop w:val="0"/>
      <w:marBottom w:val="0"/>
      <w:divBdr>
        <w:top w:val="none" w:sz="0" w:space="0" w:color="auto"/>
        <w:left w:val="none" w:sz="0" w:space="0" w:color="auto"/>
        <w:bottom w:val="none" w:sz="0" w:space="0" w:color="auto"/>
        <w:right w:val="none" w:sz="0" w:space="0" w:color="auto"/>
      </w:divBdr>
    </w:div>
    <w:div w:id="1957985826">
      <w:bodyDiv w:val="1"/>
      <w:marLeft w:val="0"/>
      <w:marRight w:val="0"/>
      <w:marTop w:val="0"/>
      <w:marBottom w:val="0"/>
      <w:divBdr>
        <w:top w:val="none" w:sz="0" w:space="0" w:color="auto"/>
        <w:left w:val="none" w:sz="0" w:space="0" w:color="auto"/>
        <w:bottom w:val="none" w:sz="0" w:space="0" w:color="auto"/>
        <w:right w:val="none" w:sz="0" w:space="0" w:color="auto"/>
      </w:divBdr>
    </w:div>
    <w:div w:id="2029792216">
      <w:bodyDiv w:val="1"/>
      <w:marLeft w:val="0"/>
      <w:marRight w:val="0"/>
      <w:marTop w:val="0"/>
      <w:marBottom w:val="0"/>
      <w:divBdr>
        <w:top w:val="none" w:sz="0" w:space="0" w:color="auto"/>
        <w:left w:val="none" w:sz="0" w:space="0" w:color="auto"/>
        <w:bottom w:val="none" w:sz="0" w:space="0" w:color="auto"/>
        <w:right w:val="none" w:sz="0" w:space="0" w:color="auto"/>
      </w:divBdr>
      <w:divsChild>
        <w:div w:id="1300305494">
          <w:marLeft w:val="0"/>
          <w:marRight w:val="0"/>
          <w:marTop w:val="0"/>
          <w:marBottom w:val="0"/>
          <w:divBdr>
            <w:top w:val="none" w:sz="0" w:space="0" w:color="auto"/>
            <w:left w:val="none" w:sz="0" w:space="0" w:color="auto"/>
            <w:bottom w:val="none" w:sz="0" w:space="0" w:color="auto"/>
            <w:right w:val="none" w:sz="0" w:space="0" w:color="auto"/>
          </w:divBdr>
          <w:divsChild>
            <w:div w:id="296492650">
              <w:marLeft w:val="0"/>
              <w:marRight w:val="0"/>
              <w:marTop w:val="0"/>
              <w:marBottom w:val="0"/>
              <w:divBdr>
                <w:top w:val="none" w:sz="0" w:space="0" w:color="auto"/>
                <w:left w:val="none" w:sz="0" w:space="0" w:color="auto"/>
                <w:bottom w:val="none" w:sz="0" w:space="0" w:color="auto"/>
                <w:right w:val="none" w:sz="0" w:space="0" w:color="auto"/>
              </w:divBdr>
              <w:divsChild>
                <w:div w:id="159078854">
                  <w:marLeft w:val="0"/>
                  <w:marRight w:val="0"/>
                  <w:marTop w:val="0"/>
                  <w:marBottom w:val="0"/>
                  <w:divBdr>
                    <w:top w:val="none" w:sz="0" w:space="0" w:color="auto"/>
                    <w:left w:val="none" w:sz="0" w:space="0" w:color="auto"/>
                    <w:bottom w:val="none" w:sz="0" w:space="0" w:color="auto"/>
                    <w:right w:val="none" w:sz="0" w:space="0" w:color="auto"/>
                  </w:divBdr>
                  <w:divsChild>
                    <w:div w:id="104355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78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fontTable" Target="fontTable.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C862C-B5FD-7F41-8565-14F2EA71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31</Pages>
  <Words>22940</Words>
  <Characters>130763</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Boyko</dc:creator>
  <cp:keywords/>
  <dc:description/>
  <cp:lastModifiedBy>O'Meara, Brian C</cp:lastModifiedBy>
  <cp:revision>9</cp:revision>
  <dcterms:created xsi:type="dcterms:W3CDTF">2021-12-02T14:43:00Z</dcterms:created>
  <dcterms:modified xsi:type="dcterms:W3CDTF">2021-12-06T05:01:00Z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id="LSV4SPMQ"/&gt;&lt;style id="http://www.zotero.org/styles/the-american-naturalist" hasBibliography="1" bibliographyStyleHasBeenSet="0"/&gt;&lt;prefs&gt;&lt;pref name="fieldType" value="Field"/&gt;&lt;/prefs&gt;&lt;/data&gt;</vt:lpwstr>
  </property>
</Properties>
</file>